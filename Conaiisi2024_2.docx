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FFA81" w14:textId="70CEE8E0" w:rsidR="00C866D2" w:rsidRPr="009954DE" w:rsidRDefault="003276C5" w:rsidP="00A33A2D">
      <w:pPr>
        <w:pStyle w:val="Address"/>
        <w:spacing w:before="567"/>
        <w:contextualSpacing/>
        <w:rPr>
          <w:bCs/>
          <w:i w:val="0"/>
          <w:iCs w:val="0"/>
          <w:sz w:val="20"/>
          <w:lang w:val="es-AR"/>
        </w:rPr>
      </w:pPr>
      <w:r w:rsidRPr="003276C5">
        <w:rPr>
          <w:rFonts w:cs="Arial"/>
          <w:b/>
          <w:bCs/>
          <w:i w:val="0"/>
          <w:iCs w:val="0"/>
          <w:kern w:val="28"/>
          <w:sz w:val="28"/>
          <w:szCs w:val="32"/>
          <w:lang w:val="es-AR"/>
        </w:rPr>
        <w:t>Estudio de tolerancia a errores en sensores empleados para detección de ocupación de habitantes de un recinto empleando técnicas de aprendizaje automático</w:t>
      </w:r>
    </w:p>
    <w:p w14:paraId="52B301AC" w14:textId="77777777" w:rsidR="00EC3D2A" w:rsidRDefault="00EC3D2A" w:rsidP="00B8577D">
      <w:pPr>
        <w:pStyle w:val="Address"/>
        <w:spacing w:after="120"/>
        <w:jc w:val="left"/>
        <w:rPr>
          <w:rFonts w:cs="Times"/>
          <w:bCs/>
          <w:i w:val="0"/>
          <w:iCs w:val="0"/>
          <w:sz w:val="20"/>
          <w:lang w:val="es-AR"/>
        </w:rPr>
      </w:pPr>
    </w:p>
    <w:p w14:paraId="63FF7152" w14:textId="77777777" w:rsidR="00A33A2D" w:rsidRPr="009954DE" w:rsidRDefault="00A33A2D" w:rsidP="00100848">
      <w:pPr>
        <w:pStyle w:val="Address"/>
        <w:spacing w:after="120"/>
        <w:jc w:val="left"/>
        <w:rPr>
          <w:rFonts w:cs="Times"/>
          <w:bCs/>
          <w:i w:val="0"/>
          <w:iCs w:val="0"/>
          <w:sz w:val="20"/>
          <w:lang w:val="es-AR"/>
        </w:rPr>
      </w:pPr>
    </w:p>
    <w:p w14:paraId="5531BB9E" w14:textId="77777777" w:rsidR="00EF6B54" w:rsidRPr="008553B8" w:rsidRDefault="00EF6B54" w:rsidP="00EF6B54">
      <w:pPr>
        <w:pStyle w:val="Address"/>
        <w:rPr>
          <w:lang w:val="es-AR"/>
        </w:rPr>
      </w:pPr>
      <w:r w:rsidRPr="008553B8">
        <w:rPr>
          <w:lang w:val="es-AR"/>
        </w:rPr>
        <w:t>&lt;&lt;Nombre y apellidos – Autor1&gt;&gt;&lt;&lt;Nombre y apellidos – Autor2&gt;&gt;</w:t>
      </w:r>
    </w:p>
    <w:p w14:paraId="6FF76C7F" w14:textId="77777777" w:rsidR="00EF6B54" w:rsidRPr="008553B8" w:rsidRDefault="00EF6B54" w:rsidP="00EF6B54">
      <w:pPr>
        <w:pStyle w:val="Address"/>
        <w:rPr>
          <w:lang w:val="es-AR"/>
        </w:rPr>
      </w:pPr>
      <w:r w:rsidRPr="008553B8">
        <w:rPr>
          <w:lang w:val="es-AR"/>
        </w:rPr>
        <w:t>&lt;&lt;Datos de filiación – Autor 1&gt;&gt;&lt;&lt;Datos de filiación – Autor 2&gt;&gt;</w:t>
      </w:r>
    </w:p>
    <w:p w14:paraId="020A24A6" w14:textId="77777777" w:rsidR="00EF6B54" w:rsidRPr="008553B8" w:rsidRDefault="00EF6B54" w:rsidP="00EF6B54">
      <w:pPr>
        <w:pStyle w:val="Address"/>
        <w:rPr>
          <w:lang w:val="es-AR"/>
        </w:rPr>
      </w:pPr>
      <w:r w:rsidRPr="008553B8">
        <w:rPr>
          <w:lang w:val="es-AR"/>
        </w:rPr>
        <w:t>&lt;&lt;Emai</w:t>
      </w:r>
      <w:r>
        <w:rPr>
          <w:lang w:val="es-AR"/>
        </w:rPr>
        <w:t>l</w:t>
      </w:r>
      <w:r w:rsidRPr="008553B8">
        <w:rPr>
          <w:lang w:val="es-AR"/>
        </w:rPr>
        <w:t xml:space="preserve"> Autor1&gt;&gt;&lt;&lt;Email Autor2&gt;&gt;</w:t>
      </w:r>
    </w:p>
    <w:p w14:paraId="5A5EF437" w14:textId="77777777" w:rsidR="00FB02D9" w:rsidRPr="00E73210" w:rsidRDefault="00FB02D9" w:rsidP="00E73210">
      <w:pPr>
        <w:pStyle w:val="Address"/>
        <w:spacing w:after="120"/>
        <w:jc w:val="left"/>
        <w:rPr>
          <w:rFonts w:cs="Times"/>
          <w:bCs/>
          <w:i w:val="0"/>
          <w:iCs w:val="0"/>
          <w:sz w:val="20"/>
          <w:lang w:val="es-AR"/>
        </w:rPr>
      </w:pPr>
    </w:p>
    <w:p w14:paraId="3984EE7C" w14:textId="77777777" w:rsidR="00FB02D9" w:rsidRPr="00E73210" w:rsidRDefault="00FB02D9" w:rsidP="00E73210">
      <w:pPr>
        <w:pStyle w:val="Address"/>
        <w:spacing w:after="120"/>
        <w:jc w:val="left"/>
        <w:rPr>
          <w:rFonts w:cs="Times"/>
          <w:bCs/>
          <w:i w:val="0"/>
          <w:iCs w:val="0"/>
          <w:sz w:val="20"/>
          <w:lang w:val="es-AR"/>
        </w:rPr>
      </w:pPr>
    </w:p>
    <w:p w14:paraId="5A651C1D" w14:textId="7E1EEA89" w:rsidR="00726E71" w:rsidRPr="003B6674" w:rsidRDefault="00726E71" w:rsidP="00693891">
      <w:pPr>
        <w:widowControl/>
        <w:autoSpaceDE/>
        <w:autoSpaceDN/>
        <w:spacing w:after="120"/>
        <w:ind w:firstLine="284"/>
        <w:jc w:val="both"/>
        <w:rPr>
          <w:rFonts w:ascii="Times" w:hAnsi="Times"/>
          <w:bCs/>
          <w:sz w:val="20"/>
          <w:szCs w:val="24"/>
          <w:lang w:val="es-AR"/>
        </w:rPr>
      </w:pPr>
      <w:r w:rsidRPr="00693891">
        <w:rPr>
          <w:rFonts w:ascii="Times" w:hAnsi="Times"/>
          <w:b/>
          <w:sz w:val="20"/>
          <w:szCs w:val="24"/>
          <w:lang w:val="es-AR"/>
        </w:rPr>
        <w:t xml:space="preserve">Nota: </w:t>
      </w:r>
      <w:r w:rsidRPr="003B6674">
        <w:rPr>
          <w:rFonts w:ascii="Times" w:hAnsi="Times"/>
          <w:bCs/>
          <w:sz w:val="20"/>
          <w:szCs w:val="24"/>
          <w:lang w:val="es-AR"/>
        </w:rPr>
        <w:t>Los artículos remitidos para su evaluación estarán sujetos a un proceso de evaluación por pares externos y doble ciego. Por lo tanto, para ser evaluados, no debe contener nombres de autores, filiaciones institucionales o ninguna información que pueda revelar la identidad del autor. Esta información será solicitada en la versión final, de ser aceptado el artículo. En ambas instancias de deberá enviar el trabajo en formato .pdf.</w:t>
      </w:r>
    </w:p>
    <w:p w14:paraId="406C5E15" w14:textId="59875F3E" w:rsidR="007830BB" w:rsidRPr="00704151" w:rsidRDefault="007830BB" w:rsidP="00704151">
      <w:pPr>
        <w:widowControl/>
        <w:autoSpaceDE/>
        <w:autoSpaceDN/>
        <w:spacing w:after="120"/>
        <w:ind w:firstLine="284"/>
        <w:jc w:val="both"/>
        <w:rPr>
          <w:rFonts w:ascii="Times" w:hAnsi="Times"/>
          <w:sz w:val="20"/>
          <w:szCs w:val="24"/>
          <w:lang w:val="es-AR"/>
        </w:rPr>
      </w:pPr>
    </w:p>
    <w:p w14:paraId="0EEFFA86" w14:textId="77777777" w:rsidR="00C866D2" w:rsidRPr="00704151" w:rsidRDefault="00C866D2" w:rsidP="00704151">
      <w:pPr>
        <w:widowControl/>
        <w:autoSpaceDE/>
        <w:autoSpaceDN/>
        <w:spacing w:after="120"/>
        <w:ind w:firstLine="284"/>
        <w:jc w:val="both"/>
        <w:rPr>
          <w:rFonts w:ascii="Times" w:hAnsi="Times"/>
          <w:sz w:val="20"/>
          <w:szCs w:val="24"/>
          <w:lang w:val="es-AR"/>
        </w:rPr>
        <w:sectPr w:rsidR="00C866D2" w:rsidRPr="00704151" w:rsidSect="002713BD">
          <w:type w:val="continuous"/>
          <w:pgSz w:w="11910" w:h="16840"/>
          <w:pgMar w:top="1361" w:right="822" w:bottom="278" w:left="839" w:header="720" w:footer="720" w:gutter="0"/>
          <w:cols w:space="720"/>
        </w:sectPr>
      </w:pPr>
    </w:p>
    <w:p w14:paraId="0EEFFA88" w14:textId="2221E2B2" w:rsidR="00C866D2" w:rsidRDefault="00EB68DE" w:rsidP="00171AB7">
      <w:pPr>
        <w:pStyle w:val="Ttulo1erNivel"/>
      </w:pPr>
      <w:r>
        <w:t>Resumen</w:t>
      </w:r>
    </w:p>
    <w:p w14:paraId="0EEFFA89" w14:textId="2E3AD8E6" w:rsidR="00C866D2" w:rsidRDefault="00C866D2">
      <w:pPr>
        <w:pStyle w:val="Textoindependiente"/>
        <w:rPr>
          <w:b/>
          <w:sz w:val="21"/>
        </w:rPr>
      </w:pPr>
    </w:p>
    <w:p w14:paraId="7BFE0E14" w14:textId="306455CC" w:rsidR="005268E6" w:rsidRPr="003B6674" w:rsidRDefault="00995365" w:rsidP="005C060B">
      <w:pPr>
        <w:ind w:firstLine="284"/>
        <w:jc w:val="both"/>
        <w:rPr>
          <w:rFonts w:ascii="Times" w:eastAsiaTheme="minorEastAsia" w:hAnsi="Times" w:cs="Times"/>
          <w:sz w:val="20"/>
          <w:szCs w:val="20"/>
        </w:rPr>
      </w:pPr>
      <w:r>
        <w:rPr>
          <w:noProof/>
          <w:lang w:val="es-AR"/>
        </w:rPr>
        <mc:AlternateContent>
          <mc:Choice Requires="wps">
            <w:drawing>
              <wp:anchor distT="0" distB="0" distL="114300" distR="114300" simplePos="0" relativeHeight="251652096" behindDoc="0" locked="0" layoutInCell="1" allowOverlap="1" wp14:anchorId="3BBFD603" wp14:editId="192F5CD4">
                <wp:simplePos x="0" y="0"/>
                <wp:positionH relativeFrom="column">
                  <wp:posOffset>3152465</wp:posOffset>
                </wp:positionH>
                <wp:positionV relativeFrom="paragraph">
                  <wp:posOffset>121049</wp:posOffset>
                </wp:positionV>
                <wp:extent cx="2988945" cy="1252220"/>
                <wp:effectExtent l="0" t="0" r="20955" b="24130"/>
                <wp:wrapSquare wrapText="bothSides"/>
                <wp:docPr id="298896197" name="Cuadro de texto 3"/>
                <wp:cNvGraphicFramePr/>
                <a:graphic xmlns:a="http://schemas.openxmlformats.org/drawingml/2006/main">
                  <a:graphicData uri="http://schemas.microsoft.com/office/word/2010/wordprocessingShape">
                    <wps:wsp>
                      <wps:cNvSpPr txBox="1"/>
                      <wps:spPr>
                        <a:xfrm>
                          <a:off x="0" y="0"/>
                          <a:ext cx="2988945" cy="1252220"/>
                        </a:xfrm>
                        <a:prstGeom prst="rect">
                          <a:avLst/>
                        </a:prstGeom>
                        <a:solidFill>
                          <a:schemeClr val="lt1"/>
                        </a:solidFill>
                        <a:ln w="6350">
                          <a:solidFill>
                            <a:prstClr val="black"/>
                          </a:solidFill>
                        </a:ln>
                      </wps:spPr>
                      <wps:txbx>
                        <w:txbxContent>
                          <w:p w14:paraId="5F5C4AED" w14:textId="77777777" w:rsidR="005D443F" w:rsidRDefault="005D443F" w:rsidP="005D44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3243FCB" wp14:editId="55AF4B53">
                                  <wp:extent cx="2784953" cy="768449"/>
                                  <wp:effectExtent l="0" t="0" r="0" b="0"/>
                                  <wp:docPr id="638845446"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820752" cy="778327"/>
                                          </a:xfrm>
                                          <a:prstGeom prst="rect">
                                            <a:avLst/>
                                          </a:prstGeom>
                                        </pic:spPr>
                                      </pic:pic>
                                    </a:graphicData>
                                  </a:graphic>
                                </wp:inline>
                              </w:drawing>
                            </w:r>
                          </w:p>
                          <w:p w14:paraId="72B34FD2" w14:textId="77777777" w:rsidR="005D443F" w:rsidRDefault="005D443F" w:rsidP="005D443F">
                            <w:pPr>
                              <w:jc w:val="center"/>
                              <w:rPr>
                                <w:rFonts w:ascii="HelveticaNeueLT Std Lt Cn" w:hAnsi="HelveticaNeueLT Std Lt Cn"/>
                                <w:b/>
                                <w:bCs/>
                                <w:sz w:val="18"/>
                                <w:szCs w:val="18"/>
                                <w:lang w:val="en-GB"/>
                              </w:rPr>
                            </w:pPr>
                          </w:p>
                          <w:p w14:paraId="7125A147" w14:textId="500483CD" w:rsidR="005D443F" w:rsidRPr="003276C5" w:rsidRDefault="005D443F" w:rsidP="00722214">
                            <w:pPr>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Figura 1.</w:t>
                            </w:r>
                            <w:r w:rsidRPr="003276C5">
                              <w:rPr>
                                <w:rFonts w:ascii="Arial"/>
                                <w:b/>
                                <w:spacing w:val="10"/>
                                <w:w w:val="80"/>
                                <w:sz w:val="18"/>
                                <w:lang w:val="es-AR"/>
                              </w:rPr>
                              <w:t xml:space="preserve"> </w:t>
                            </w:r>
                            <w:r w:rsidRPr="003276C5">
                              <w:rPr>
                                <w:rFonts w:ascii="HelveticaNeueLT Std Lt Cn" w:hAnsi="HelveticaNeueLT Std Lt Cn"/>
                                <w:b/>
                                <w:bCs/>
                                <w:sz w:val="18"/>
                                <w:szCs w:val="18"/>
                                <w:lang w:val="es-AR"/>
                              </w:rPr>
                              <w:t>Modelo predictor de ocupación generado por machine learning</w:t>
                            </w:r>
                          </w:p>
                          <w:p w14:paraId="4BA92604" w14:textId="77777777" w:rsidR="005D443F" w:rsidRPr="003276C5" w:rsidRDefault="005D443F" w:rsidP="005D443F">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BBFD603" id="_x0000_t202" coordsize="21600,21600" o:spt="202" path="m,l,21600r21600,l21600,xe">
                <v:stroke joinstyle="miter"/>
                <v:path gradientshapeok="t" o:connecttype="rect"/>
              </v:shapetype>
              <v:shape id="Cuadro de texto 3" o:spid="_x0000_s1026" type="#_x0000_t202" style="position:absolute;left:0;text-align:left;margin-left:248.25pt;margin-top:9.55pt;width:235.35pt;height:98.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" fillcolor="white [3201]" strokeweight=".5pt">
                <v:textbox>
                  <w:txbxContent>
                    <w:p w14:paraId="5F5C4AED" w14:textId="77777777" w:rsidR="005D443F" w:rsidRDefault="005D443F" w:rsidP="005D44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3243FCB" wp14:editId="55AF4B53">
                            <wp:extent cx="2784953" cy="768449"/>
                            <wp:effectExtent l="0" t="0" r="0" b="0"/>
                            <wp:docPr id="638845446"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820752" cy="778327"/>
                                    </a:xfrm>
                                    <a:prstGeom prst="rect">
                                      <a:avLst/>
                                    </a:prstGeom>
                                  </pic:spPr>
                                </pic:pic>
                              </a:graphicData>
                            </a:graphic>
                          </wp:inline>
                        </w:drawing>
                      </w:r>
                    </w:p>
                    <w:p w14:paraId="72B34FD2" w14:textId="77777777" w:rsidR="005D443F" w:rsidRDefault="005D443F" w:rsidP="005D443F">
                      <w:pPr>
                        <w:jc w:val="center"/>
                        <w:rPr>
                          <w:rFonts w:ascii="HelveticaNeueLT Std Lt Cn" w:hAnsi="HelveticaNeueLT Std Lt Cn"/>
                          <w:b/>
                          <w:bCs/>
                          <w:sz w:val="18"/>
                          <w:szCs w:val="18"/>
                          <w:lang w:val="en-GB"/>
                        </w:rPr>
                      </w:pPr>
                    </w:p>
                    <w:p w14:paraId="7125A147" w14:textId="500483CD" w:rsidR="005D443F" w:rsidRPr="003276C5" w:rsidRDefault="005D443F" w:rsidP="00722214">
                      <w:pPr>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Figura 1.</w:t>
                      </w:r>
                      <w:r w:rsidRPr="003276C5">
                        <w:rPr>
                          <w:rFonts w:ascii="Arial"/>
                          <w:b/>
                          <w:spacing w:val="10"/>
                          <w:w w:val="80"/>
                          <w:sz w:val="18"/>
                          <w:lang w:val="es-AR"/>
                        </w:rPr>
                        <w:t xml:space="preserve"> </w:t>
                      </w:r>
                      <w:r w:rsidRPr="003276C5">
                        <w:rPr>
                          <w:rFonts w:ascii="HelveticaNeueLT Std Lt Cn" w:hAnsi="HelveticaNeueLT Std Lt Cn"/>
                          <w:b/>
                          <w:bCs/>
                          <w:sz w:val="18"/>
                          <w:szCs w:val="18"/>
                          <w:lang w:val="es-AR"/>
                        </w:rPr>
                        <w:t>Modelo predictor de ocupación generado por machine learning</w:t>
                      </w:r>
                    </w:p>
                    <w:p w14:paraId="4BA92604" w14:textId="77777777" w:rsidR="005D443F" w:rsidRPr="003276C5" w:rsidRDefault="005D443F" w:rsidP="005D443F">
                      <w:pPr>
                        <w:jc w:val="center"/>
                        <w:rPr>
                          <w:lang w:val="es-AR"/>
                        </w:rPr>
                      </w:pPr>
                    </w:p>
                  </w:txbxContent>
                </v:textbox>
                <w10:wrap type="square"/>
              </v:shape>
            </w:pict>
          </mc:Fallback>
        </mc:AlternateContent>
      </w:r>
      <w:r w:rsidR="000F26DC" w:rsidRPr="000F26DC">
        <w:rPr>
          <w:rFonts w:ascii="Times" w:hAnsi="Times" w:cs="Times"/>
          <w:i/>
          <w:iCs/>
          <w:sz w:val="20"/>
          <w:szCs w:val="20"/>
        </w:rPr>
        <w:t>En este paper se consider</w:t>
      </w:r>
      <w:r w:rsidR="004E17C8">
        <w:rPr>
          <w:rFonts w:ascii="Times" w:hAnsi="Times" w:cs="Times"/>
          <w:i/>
          <w:iCs/>
          <w:sz w:val="20"/>
          <w:szCs w:val="20"/>
        </w:rPr>
        <w:t>ó</w:t>
      </w:r>
      <w:r w:rsidR="000F26DC" w:rsidRPr="000F26DC">
        <w:rPr>
          <w:rFonts w:ascii="Times" w:hAnsi="Times" w:cs="Times"/>
          <w:i/>
          <w:iCs/>
          <w:sz w:val="20"/>
          <w:szCs w:val="20"/>
        </w:rPr>
        <w:t xml:space="preserve"> un caso de estudio </w:t>
      </w:r>
      <w:r w:rsidR="00A23B11">
        <w:rPr>
          <w:rFonts w:ascii="Times" w:hAnsi="Times" w:cs="Times"/>
          <w:i/>
          <w:iCs/>
          <w:sz w:val="20"/>
          <w:szCs w:val="20"/>
        </w:rPr>
        <w:t>cuyo resultado consis</w:t>
      </w:r>
      <w:r w:rsidR="004E17C8">
        <w:rPr>
          <w:rFonts w:ascii="Times" w:hAnsi="Times" w:cs="Times"/>
          <w:i/>
          <w:iCs/>
          <w:sz w:val="20"/>
          <w:szCs w:val="20"/>
        </w:rPr>
        <w:t>tió</w:t>
      </w:r>
      <w:r w:rsidR="00A23B11">
        <w:rPr>
          <w:rFonts w:ascii="Times" w:hAnsi="Times" w:cs="Times"/>
          <w:i/>
          <w:iCs/>
          <w:sz w:val="20"/>
          <w:szCs w:val="20"/>
        </w:rPr>
        <w:t xml:space="preserve"> en </w:t>
      </w:r>
      <w:r w:rsidR="000F26DC" w:rsidRPr="000F26DC">
        <w:rPr>
          <w:rFonts w:ascii="Times" w:hAnsi="Times" w:cs="Times"/>
          <w:i/>
          <w:iCs/>
          <w:sz w:val="20"/>
          <w:szCs w:val="20"/>
        </w:rPr>
        <w:t>la obtención de un modelo predictivo que determina la ocupación de habitantes de un recinto en función de ciertas variables de entrada,</w:t>
      </w:r>
      <w:r w:rsidR="00AF727C">
        <w:rPr>
          <w:rFonts w:ascii="Times" w:hAnsi="Times" w:cs="Times"/>
          <w:i/>
          <w:iCs/>
          <w:sz w:val="20"/>
          <w:szCs w:val="20"/>
        </w:rPr>
        <w:t xml:space="preserve"> </w:t>
      </w:r>
      <w:r w:rsidR="000F26DC" w:rsidRPr="000F26DC">
        <w:rPr>
          <w:rFonts w:ascii="Times" w:hAnsi="Times" w:cs="Times"/>
          <w:i/>
          <w:iCs/>
          <w:sz w:val="20"/>
          <w:szCs w:val="20"/>
        </w:rPr>
        <w:t>como ser</w:t>
      </w:r>
      <w:r w:rsidR="00AF727C">
        <w:rPr>
          <w:rFonts w:ascii="Times" w:hAnsi="Times" w:cs="Times"/>
          <w:i/>
          <w:iCs/>
          <w:sz w:val="20"/>
          <w:szCs w:val="20"/>
        </w:rPr>
        <w:t>,</w:t>
      </w:r>
      <w:r w:rsidR="000F26DC" w:rsidRPr="000F26DC">
        <w:rPr>
          <w:rFonts w:ascii="Times" w:hAnsi="Times" w:cs="Times"/>
          <w:i/>
          <w:iCs/>
          <w:sz w:val="20"/>
          <w:szCs w:val="20"/>
        </w:rPr>
        <w:t xml:space="preserve"> temperatura, humedad, luz, CO2 y humedad relativa, obtenidas a partir de un dataset externo</w:t>
      </w:r>
      <w:r w:rsidR="005017B8">
        <w:rPr>
          <w:rFonts w:ascii="Times" w:hAnsi="Times" w:cs="Times"/>
          <w:i/>
          <w:iCs/>
          <w:sz w:val="20"/>
          <w:szCs w:val="20"/>
        </w:rPr>
        <w:t xml:space="preserve"> de </w:t>
      </w:r>
      <w:hyperlink r:id="rId7" w:history="1">
        <w:r w:rsidR="005017B8" w:rsidRPr="00765E3D">
          <w:rPr>
            <w:rStyle w:val="Hipervnculo"/>
            <w:rFonts w:ascii="Times" w:hAnsi="Times" w:cs="Times"/>
            <w:i/>
            <w:iCs/>
            <w:sz w:val="20"/>
            <w:szCs w:val="20"/>
          </w:rPr>
          <w:t>Kaggle.com</w:t>
        </w:r>
      </w:hyperlink>
      <w:r w:rsidR="000F26DC" w:rsidRPr="000F26DC">
        <w:rPr>
          <w:rFonts w:ascii="Times" w:hAnsi="Times" w:cs="Times"/>
          <w:i/>
          <w:iCs/>
          <w:sz w:val="20"/>
          <w:szCs w:val="20"/>
        </w:rPr>
        <w:t>. El caso de estudio pretend</w:t>
      </w:r>
      <w:r w:rsidR="004E17C8">
        <w:rPr>
          <w:rFonts w:ascii="Times" w:hAnsi="Times" w:cs="Times"/>
          <w:i/>
          <w:iCs/>
          <w:sz w:val="20"/>
          <w:szCs w:val="20"/>
        </w:rPr>
        <w:t>ió</w:t>
      </w:r>
      <w:r w:rsidR="000F26DC" w:rsidRPr="000F26DC">
        <w:rPr>
          <w:rFonts w:ascii="Times" w:hAnsi="Times" w:cs="Times"/>
          <w:i/>
          <w:iCs/>
          <w:sz w:val="20"/>
          <w:szCs w:val="20"/>
        </w:rPr>
        <w:t xml:space="preserve"> determinar que bien tolera el modelo la falla de los sensores que representan a cada una de las variables predictoras indicadas, sin que el modelo </w:t>
      </w:r>
      <w:r w:rsidR="0067558D">
        <w:rPr>
          <w:rFonts w:ascii="Times" w:hAnsi="Times" w:cs="Times"/>
          <w:i/>
          <w:iCs/>
          <w:sz w:val="20"/>
          <w:szCs w:val="20"/>
        </w:rPr>
        <w:t xml:space="preserve">infiera </w:t>
      </w:r>
      <w:r w:rsidR="001621C8">
        <w:rPr>
          <w:rFonts w:ascii="Times" w:hAnsi="Times" w:cs="Times"/>
          <w:i/>
          <w:iCs/>
          <w:sz w:val="20"/>
          <w:szCs w:val="20"/>
        </w:rPr>
        <w:t xml:space="preserve">la existencia de </w:t>
      </w:r>
      <w:r w:rsidR="000F26DC" w:rsidRPr="000F26DC">
        <w:rPr>
          <w:rFonts w:ascii="Times" w:hAnsi="Times" w:cs="Times"/>
          <w:i/>
          <w:iCs/>
          <w:sz w:val="20"/>
          <w:szCs w:val="20"/>
        </w:rPr>
        <w:t>dicha falla. A tal efecto se plantea</w:t>
      </w:r>
      <w:r w:rsidR="001621C8">
        <w:rPr>
          <w:rFonts w:ascii="Times" w:hAnsi="Times" w:cs="Times"/>
          <w:i/>
          <w:iCs/>
          <w:sz w:val="20"/>
          <w:szCs w:val="20"/>
        </w:rPr>
        <w:t>r</w:t>
      </w:r>
      <w:r w:rsidR="004E17C8">
        <w:rPr>
          <w:rFonts w:ascii="Times" w:hAnsi="Times" w:cs="Times"/>
          <w:i/>
          <w:iCs/>
          <w:sz w:val="20"/>
          <w:szCs w:val="20"/>
        </w:rPr>
        <w:t>on</w:t>
      </w:r>
      <w:r w:rsidR="000F26DC" w:rsidRPr="000F26DC">
        <w:rPr>
          <w:rFonts w:ascii="Times" w:hAnsi="Times" w:cs="Times"/>
          <w:i/>
          <w:iCs/>
          <w:sz w:val="20"/>
          <w:szCs w:val="20"/>
        </w:rPr>
        <w:t xml:space="preserve"> dos escenarios. En el primer escenario, se conside</w:t>
      </w:r>
      <w:r w:rsidR="008A272B">
        <w:rPr>
          <w:rFonts w:ascii="Times" w:hAnsi="Times" w:cs="Times"/>
          <w:i/>
          <w:iCs/>
          <w:sz w:val="20"/>
          <w:szCs w:val="20"/>
        </w:rPr>
        <w:t>r</w:t>
      </w:r>
      <w:r w:rsidR="004E17C8">
        <w:rPr>
          <w:rFonts w:ascii="Times" w:hAnsi="Times" w:cs="Times"/>
          <w:i/>
          <w:iCs/>
          <w:sz w:val="20"/>
          <w:szCs w:val="20"/>
        </w:rPr>
        <w:t xml:space="preserve">ó </w:t>
      </w:r>
      <w:r w:rsidR="000F26DC" w:rsidRPr="000F26DC">
        <w:rPr>
          <w:rFonts w:ascii="Times" w:hAnsi="Times" w:cs="Times"/>
          <w:i/>
          <w:iCs/>
          <w:sz w:val="20"/>
          <w:szCs w:val="20"/>
        </w:rPr>
        <w:t xml:space="preserve">que un sensor falla de manera abrupta, es decir que esa variable que representa </w:t>
      </w:r>
      <w:r w:rsidR="001B104E">
        <w:rPr>
          <w:rFonts w:ascii="Times" w:hAnsi="Times" w:cs="Times"/>
          <w:i/>
          <w:iCs/>
          <w:sz w:val="20"/>
          <w:szCs w:val="20"/>
        </w:rPr>
        <w:t xml:space="preserve">dicho sensor </w:t>
      </w:r>
      <w:r w:rsidR="000F26DC" w:rsidRPr="000F26DC">
        <w:rPr>
          <w:rFonts w:ascii="Times" w:hAnsi="Times" w:cs="Times"/>
          <w:i/>
          <w:iCs/>
          <w:sz w:val="20"/>
          <w:szCs w:val="20"/>
        </w:rPr>
        <w:t>en realidad queda deshabilitada</w:t>
      </w:r>
      <w:r w:rsidR="004D5005">
        <w:rPr>
          <w:rFonts w:ascii="Times" w:hAnsi="Times" w:cs="Times"/>
          <w:i/>
          <w:iCs/>
          <w:sz w:val="20"/>
          <w:szCs w:val="20"/>
        </w:rPr>
        <w:t>, o que está ausente</w:t>
      </w:r>
      <w:r w:rsidR="000F26DC" w:rsidRPr="000F26DC">
        <w:rPr>
          <w:rFonts w:ascii="Times" w:hAnsi="Times" w:cs="Times"/>
          <w:i/>
          <w:iCs/>
          <w:sz w:val="20"/>
          <w:szCs w:val="20"/>
        </w:rPr>
        <w:t xml:space="preserve">. </w:t>
      </w:r>
      <w:r w:rsidR="008A272B">
        <w:rPr>
          <w:rFonts w:ascii="Times" w:hAnsi="Times" w:cs="Times"/>
          <w:i/>
          <w:iCs/>
          <w:sz w:val="20"/>
          <w:szCs w:val="20"/>
        </w:rPr>
        <w:t>Por otro lado</w:t>
      </w:r>
      <w:r w:rsidR="000F26DC" w:rsidRPr="000F26DC">
        <w:rPr>
          <w:rFonts w:ascii="Times" w:hAnsi="Times" w:cs="Times"/>
          <w:i/>
          <w:iCs/>
          <w:sz w:val="20"/>
          <w:szCs w:val="20"/>
        </w:rPr>
        <w:t xml:space="preserve">, en el segundo escenario, a cada sensor que falla en vez de </w:t>
      </w:r>
      <w:r w:rsidR="00DF4328">
        <w:rPr>
          <w:rFonts w:ascii="Times" w:hAnsi="Times" w:cs="Times"/>
          <w:i/>
          <w:iCs/>
          <w:sz w:val="20"/>
          <w:szCs w:val="20"/>
        </w:rPr>
        <w:t>anularlo</w:t>
      </w:r>
      <w:r w:rsidR="000F26DC" w:rsidRPr="000F26DC">
        <w:rPr>
          <w:rFonts w:ascii="Times" w:hAnsi="Times" w:cs="Times"/>
          <w:i/>
          <w:iCs/>
          <w:sz w:val="20"/>
          <w:szCs w:val="20"/>
        </w:rPr>
        <w:t>, se le introdu</w:t>
      </w:r>
      <w:r w:rsidR="004E17C8">
        <w:rPr>
          <w:rFonts w:ascii="Times" w:hAnsi="Times" w:cs="Times"/>
          <w:i/>
          <w:iCs/>
          <w:sz w:val="20"/>
          <w:szCs w:val="20"/>
        </w:rPr>
        <w:t>jo</w:t>
      </w:r>
      <w:r w:rsidR="000F26DC" w:rsidRPr="000F26DC">
        <w:rPr>
          <w:rFonts w:ascii="Times" w:hAnsi="Times" w:cs="Times"/>
          <w:i/>
          <w:iCs/>
          <w:sz w:val="20"/>
          <w:szCs w:val="20"/>
        </w:rPr>
        <w:t xml:space="preserve"> un  error (un ruido), y se observ</w:t>
      </w:r>
      <w:r w:rsidR="004E17C8">
        <w:rPr>
          <w:rFonts w:ascii="Times" w:hAnsi="Times" w:cs="Times"/>
          <w:i/>
          <w:iCs/>
          <w:sz w:val="20"/>
          <w:szCs w:val="20"/>
        </w:rPr>
        <w:t>ó</w:t>
      </w:r>
      <w:r w:rsidR="000F26DC" w:rsidRPr="000F26DC">
        <w:rPr>
          <w:rFonts w:ascii="Times" w:hAnsi="Times" w:cs="Times"/>
          <w:i/>
          <w:iCs/>
          <w:sz w:val="20"/>
          <w:szCs w:val="20"/>
        </w:rPr>
        <w:t xml:space="preserve"> como </w:t>
      </w:r>
      <w:r w:rsidR="001B104E" w:rsidRPr="000F26DC">
        <w:rPr>
          <w:rFonts w:ascii="Times" w:hAnsi="Times" w:cs="Times"/>
          <w:i/>
          <w:iCs/>
          <w:sz w:val="20"/>
          <w:szCs w:val="20"/>
        </w:rPr>
        <w:t>este</w:t>
      </w:r>
      <w:r w:rsidR="000F26DC" w:rsidRPr="000F26DC">
        <w:rPr>
          <w:rFonts w:ascii="Times" w:hAnsi="Times" w:cs="Times"/>
          <w:i/>
          <w:iCs/>
          <w:sz w:val="20"/>
          <w:szCs w:val="20"/>
        </w:rPr>
        <w:t xml:space="preserve"> ruido se traslada en la predicción de la ocupación de habitantes de un recinto.</w:t>
      </w:r>
    </w:p>
    <w:p w14:paraId="0EEFFA8D" w14:textId="31C28951" w:rsidR="00C866D2" w:rsidRDefault="00EB68DE" w:rsidP="00CB3006">
      <w:pPr>
        <w:pStyle w:val="Ttulo1erNivel"/>
        <w:numPr>
          <w:ilvl w:val="0"/>
          <w:numId w:val="29"/>
        </w:numPr>
        <w:ind w:left="0" w:firstLine="0"/>
      </w:pPr>
      <w:r>
        <w:t>Introducción</w:t>
      </w:r>
    </w:p>
    <w:p w14:paraId="0EEFFA8F" w14:textId="5A893987" w:rsidR="00C866D2" w:rsidRDefault="00EB68DE" w:rsidP="00BF14C2">
      <w:pPr>
        <w:pStyle w:val="Ttulo1erNivel"/>
        <w:numPr>
          <w:ilvl w:val="1"/>
          <w:numId w:val="9"/>
        </w:numPr>
        <w:ind w:left="0" w:firstLine="0"/>
      </w:pPr>
      <w:r>
        <w:t>Problemática</w:t>
      </w:r>
      <w:r w:rsidRPr="00E2445D">
        <w:t xml:space="preserve"> </w:t>
      </w:r>
      <w:r>
        <w:t>a</w:t>
      </w:r>
      <w:r w:rsidRPr="00E2445D">
        <w:t xml:space="preserve"> </w:t>
      </w:r>
      <w:r>
        <w:t>resolver</w:t>
      </w:r>
    </w:p>
    <w:p w14:paraId="01BD8304" w14:textId="27D342CB" w:rsidR="00420C40" w:rsidRPr="00995365" w:rsidRDefault="00047731" w:rsidP="002C28E8">
      <w:pPr>
        <w:spacing w:after="120"/>
        <w:ind w:right="-70" w:firstLine="284"/>
        <w:jc w:val="both"/>
        <w:rPr>
          <w:rFonts w:ascii="Times" w:hAnsi="Times" w:cs="Times"/>
          <w:sz w:val="20"/>
          <w:szCs w:val="20"/>
        </w:rPr>
      </w:pPr>
      <w:r w:rsidRPr="00995365">
        <w:rPr>
          <w:rFonts w:ascii="Times" w:hAnsi="Times" w:cs="Times"/>
          <w:sz w:val="20"/>
          <w:szCs w:val="20"/>
        </w:rPr>
        <w:t>La idea inicial de este trabajo consist</w:t>
      </w:r>
      <w:r w:rsidR="00115F9E" w:rsidRPr="00995365">
        <w:rPr>
          <w:rFonts w:ascii="Times" w:hAnsi="Times" w:cs="Times"/>
          <w:sz w:val="20"/>
          <w:szCs w:val="20"/>
        </w:rPr>
        <w:t>ió</w:t>
      </w:r>
      <w:r w:rsidRPr="00995365">
        <w:rPr>
          <w:rFonts w:ascii="Times" w:hAnsi="Times" w:cs="Times"/>
          <w:sz w:val="20"/>
          <w:szCs w:val="20"/>
        </w:rPr>
        <w:t xml:space="preserve"> en la obtención de un modelo predictivo (empleando técnicas de machine learning [</w:t>
      </w:r>
      <w:r w:rsidR="003613E5" w:rsidRPr="00995365">
        <w:rPr>
          <w:rFonts w:ascii="Times" w:hAnsi="Times" w:cs="Times"/>
          <w:sz w:val="20"/>
          <w:szCs w:val="20"/>
        </w:rPr>
        <w:t>1</w:t>
      </w:r>
      <w:r w:rsidRPr="00995365">
        <w:rPr>
          <w:rFonts w:ascii="Times" w:hAnsi="Times" w:cs="Times"/>
          <w:sz w:val="20"/>
          <w:szCs w:val="20"/>
        </w:rPr>
        <w:t xml:space="preserve">]) </w:t>
      </w:r>
      <w:r w:rsidR="00F30DE7" w:rsidRPr="00995365">
        <w:rPr>
          <w:rFonts w:ascii="Times" w:hAnsi="Times" w:cs="Times"/>
          <w:sz w:val="20"/>
          <w:szCs w:val="20"/>
        </w:rPr>
        <w:t>que,</w:t>
      </w:r>
      <w:r w:rsidRPr="00995365">
        <w:rPr>
          <w:rFonts w:ascii="Times" w:hAnsi="Times" w:cs="Times"/>
          <w:sz w:val="20"/>
          <w:szCs w:val="20"/>
        </w:rPr>
        <w:t xml:space="preserve"> a partir de un conjunto de datos</w:t>
      </w:r>
      <w:r w:rsidR="006762CD" w:rsidRPr="00995365">
        <w:rPr>
          <w:rFonts w:ascii="Times" w:hAnsi="Times" w:cs="Times"/>
          <w:sz w:val="20"/>
          <w:szCs w:val="20"/>
        </w:rPr>
        <w:t xml:space="preserve">, </w:t>
      </w:r>
      <w:r w:rsidRPr="00995365">
        <w:rPr>
          <w:rFonts w:ascii="Times" w:hAnsi="Times" w:cs="Times"/>
          <w:sz w:val="20"/>
          <w:szCs w:val="20"/>
        </w:rPr>
        <w:t>el cual está conformado por valores de temperatura, dióxido de carbono, humedad, luz y humedad relativa que están asociados con una serie de sensores específicos para tal fin, sea capaz de predecir la ocupación o</w:t>
      </w:r>
      <w:r w:rsidR="00606D2C" w:rsidRPr="00995365">
        <w:rPr>
          <w:rFonts w:ascii="Times" w:hAnsi="Times" w:cs="Times"/>
          <w:sz w:val="20"/>
          <w:szCs w:val="20"/>
        </w:rPr>
        <w:br w:type="column"/>
      </w:r>
      <w:r w:rsidRPr="00995365">
        <w:rPr>
          <w:rFonts w:ascii="Times" w:hAnsi="Times" w:cs="Times"/>
          <w:sz w:val="20"/>
          <w:szCs w:val="20"/>
        </w:rPr>
        <w:t xml:space="preserve">no de personas dentro de un recinto. Por lo tanto, este modelo predictivo poseerá un conjunto de variables de entrada predictoras y una variable de salida dependiente </w:t>
      </w:r>
      <w:r w:rsidR="008649B0" w:rsidRPr="00995365">
        <w:rPr>
          <w:rFonts w:ascii="Times" w:hAnsi="Times" w:cs="Times"/>
          <w:sz w:val="20"/>
          <w:szCs w:val="20"/>
        </w:rPr>
        <w:t>binaria</w:t>
      </w:r>
      <w:r w:rsidR="00F30DE7" w:rsidRPr="00995365">
        <w:rPr>
          <w:rFonts w:ascii="Times" w:hAnsi="Times" w:cs="Times"/>
          <w:sz w:val="20"/>
          <w:szCs w:val="20"/>
        </w:rPr>
        <w:t xml:space="preserve"> </w:t>
      </w:r>
      <w:r w:rsidRPr="00995365">
        <w:rPr>
          <w:rFonts w:ascii="Times" w:hAnsi="Times" w:cs="Times"/>
          <w:sz w:val="20"/>
          <w:szCs w:val="20"/>
        </w:rPr>
        <w:t xml:space="preserve">que </w:t>
      </w:r>
      <w:r w:rsidR="00F30DE7" w:rsidRPr="00995365">
        <w:rPr>
          <w:rFonts w:ascii="Times" w:hAnsi="Times" w:cs="Times"/>
          <w:sz w:val="20"/>
          <w:szCs w:val="20"/>
        </w:rPr>
        <w:t xml:space="preserve">dará cuenta de </w:t>
      </w:r>
      <w:r w:rsidRPr="00995365">
        <w:rPr>
          <w:rFonts w:ascii="Times" w:hAnsi="Times" w:cs="Times"/>
          <w:sz w:val="20"/>
          <w:szCs w:val="20"/>
        </w:rPr>
        <w:t xml:space="preserve">la indicación de la existencia o no de personas, tal como </w:t>
      </w:r>
      <w:r w:rsidR="00EE5990" w:rsidRPr="00995365">
        <w:rPr>
          <w:rFonts w:ascii="Times" w:hAnsi="Times" w:cs="Times"/>
          <w:sz w:val="20"/>
          <w:szCs w:val="20"/>
        </w:rPr>
        <w:t>se observa</w:t>
      </w:r>
      <w:r w:rsidRPr="00995365">
        <w:rPr>
          <w:rFonts w:ascii="Times" w:hAnsi="Times" w:cs="Times"/>
          <w:sz w:val="20"/>
          <w:szCs w:val="20"/>
        </w:rPr>
        <w:t xml:space="preserve"> </w:t>
      </w:r>
      <w:r w:rsidR="00EE5990" w:rsidRPr="00995365">
        <w:rPr>
          <w:rFonts w:ascii="Times" w:hAnsi="Times" w:cs="Times"/>
          <w:sz w:val="20"/>
          <w:szCs w:val="20"/>
        </w:rPr>
        <w:t xml:space="preserve">en </w:t>
      </w:r>
      <w:r w:rsidRPr="00995365">
        <w:rPr>
          <w:rFonts w:ascii="Times" w:hAnsi="Times" w:cs="Times"/>
          <w:sz w:val="20"/>
          <w:szCs w:val="20"/>
        </w:rPr>
        <w:t>la Figura 1</w:t>
      </w:r>
      <w:r w:rsidR="004B397A" w:rsidRPr="00995365">
        <w:rPr>
          <w:rFonts w:ascii="Times" w:hAnsi="Times" w:cs="Times"/>
          <w:sz w:val="20"/>
          <w:szCs w:val="20"/>
        </w:rPr>
        <w:t>.</w:t>
      </w:r>
      <w:r w:rsidR="00BA58C3" w:rsidRPr="00995365">
        <w:rPr>
          <w:rFonts w:ascii="Times" w:hAnsi="Times" w:cs="Times"/>
          <w:sz w:val="20"/>
          <w:szCs w:val="20"/>
        </w:rPr>
        <w:t xml:space="preserve"> </w:t>
      </w:r>
    </w:p>
    <w:p w14:paraId="3839112F" w14:textId="42D24344" w:rsidR="00B552C3" w:rsidRDefault="001C2F86" w:rsidP="00991DEC">
      <w:pPr>
        <w:spacing w:before="240" w:after="120"/>
        <w:ind w:firstLine="284"/>
        <w:jc w:val="both"/>
        <w:rPr>
          <w:rFonts w:ascii="Times" w:hAnsi="Times" w:cs="Times"/>
          <w:b/>
          <w:bCs/>
          <w:i/>
          <w:iCs/>
          <w:sz w:val="20"/>
          <w:szCs w:val="20"/>
          <w:lang w:val="es-AR"/>
        </w:rPr>
      </w:pPr>
      <w:r w:rsidRPr="001C2F86">
        <w:rPr>
          <w:rFonts w:ascii="Times" w:hAnsi="Times" w:cs="Times"/>
          <w:sz w:val="20"/>
          <w:szCs w:val="20"/>
          <w:lang w:val="es-AR"/>
        </w:rPr>
        <w:t>En este caso de estudio se plantear</w:t>
      </w:r>
      <w:r w:rsidR="00EE5990">
        <w:rPr>
          <w:rFonts w:ascii="Times" w:hAnsi="Times" w:cs="Times"/>
          <w:sz w:val="20"/>
          <w:szCs w:val="20"/>
          <w:lang w:val="es-AR"/>
        </w:rPr>
        <w:t>on</w:t>
      </w:r>
      <w:r w:rsidRPr="001C2F86">
        <w:rPr>
          <w:rFonts w:ascii="Times" w:hAnsi="Times" w:cs="Times"/>
          <w:sz w:val="20"/>
          <w:szCs w:val="20"/>
          <w:lang w:val="es-AR"/>
        </w:rPr>
        <w:t xml:space="preserve"> dos escenarios bien diferenciados. En el primero se consideró que un sensor falla en su totalidad, es decir podemos suponer que dicha variable predictora está ausente, y por lo tanto por ser cinco las variables predictoras</w:t>
      </w:r>
      <w:r w:rsidR="00991DEC">
        <w:rPr>
          <w:rFonts w:ascii="Times" w:hAnsi="Times" w:cs="Times"/>
          <w:sz w:val="20"/>
          <w:szCs w:val="20"/>
          <w:lang w:val="es-AR"/>
        </w:rPr>
        <w:t>,</w:t>
      </w:r>
      <w:r w:rsidRPr="001C2F86">
        <w:rPr>
          <w:rFonts w:ascii="Times" w:hAnsi="Times" w:cs="Times"/>
          <w:sz w:val="20"/>
          <w:szCs w:val="20"/>
          <w:lang w:val="es-AR"/>
        </w:rPr>
        <w:t xml:space="preserve"> se consider</w:t>
      </w:r>
      <w:r w:rsidR="00B74E08">
        <w:rPr>
          <w:rFonts w:ascii="Times" w:hAnsi="Times" w:cs="Times"/>
          <w:sz w:val="20"/>
          <w:szCs w:val="20"/>
          <w:lang w:val="es-AR"/>
        </w:rPr>
        <w:t>ó</w:t>
      </w:r>
      <w:r w:rsidRPr="001C2F86">
        <w:rPr>
          <w:rFonts w:ascii="Times" w:hAnsi="Times" w:cs="Times"/>
          <w:sz w:val="20"/>
          <w:szCs w:val="20"/>
          <w:lang w:val="es-AR"/>
        </w:rPr>
        <w:t xml:space="preserve"> el entrenamiento de un modelo para 31 subconjuntos de dichas variables predictoras, excluyendo el conjunto vacío. Dado que el número de variables predictoras del dataset bajo estudio es relativamente pequeño, el costo computacional para este primer escenario result</w:t>
      </w:r>
      <w:r w:rsidR="00B74E08">
        <w:rPr>
          <w:rFonts w:ascii="Times" w:hAnsi="Times" w:cs="Times"/>
          <w:sz w:val="20"/>
          <w:szCs w:val="20"/>
          <w:lang w:val="es-AR"/>
        </w:rPr>
        <w:t>ó</w:t>
      </w:r>
      <w:r w:rsidRPr="001C2F86">
        <w:rPr>
          <w:rFonts w:ascii="Times" w:hAnsi="Times" w:cs="Times"/>
          <w:sz w:val="20"/>
          <w:szCs w:val="20"/>
          <w:lang w:val="es-AR"/>
        </w:rPr>
        <w:t xml:space="preserve"> relativamente bajo y por ende perfectamente realizable.</w:t>
      </w:r>
      <w:r w:rsidR="008C4E9B">
        <w:rPr>
          <w:rFonts w:ascii="Times" w:hAnsi="Times" w:cs="Times"/>
          <w:sz w:val="20"/>
          <w:szCs w:val="20"/>
          <w:lang w:val="es-AR"/>
        </w:rPr>
        <w:t xml:space="preserve"> </w:t>
      </w:r>
      <w:r w:rsidR="002244D3">
        <w:rPr>
          <w:rFonts w:ascii="Times" w:hAnsi="Times" w:cs="Times"/>
          <w:sz w:val="20"/>
          <w:szCs w:val="20"/>
          <w:lang w:val="es-AR"/>
        </w:rPr>
        <w:t xml:space="preserve">A este escenario lo bautizamos con el nombre de </w:t>
      </w:r>
      <w:r w:rsidR="002244D3" w:rsidRPr="002244D3">
        <w:rPr>
          <w:rFonts w:ascii="Times" w:hAnsi="Times" w:cs="Times"/>
          <w:b/>
          <w:bCs/>
          <w:i/>
          <w:iCs/>
          <w:sz w:val="20"/>
          <w:szCs w:val="20"/>
          <w:lang w:val="es-AR"/>
        </w:rPr>
        <w:t>Falla Total.</w:t>
      </w:r>
      <w:r w:rsidR="00C616FB">
        <w:rPr>
          <w:rFonts w:ascii="Times" w:hAnsi="Times" w:cs="Times"/>
          <w:b/>
          <w:bCs/>
          <w:i/>
          <w:iCs/>
          <w:sz w:val="20"/>
          <w:szCs w:val="20"/>
          <w:lang w:val="es-AR"/>
        </w:rPr>
        <w:t xml:space="preserve"> </w:t>
      </w:r>
    </w:p>
    <w:p w14:paraId="44A7999E" w14:textId="7A4E0A31" w:rsidR="00C616FB" w:rsidRDefault="001C2F86" w:rsidP="00B552C3">
      <w:pPr>
        <w:spacing w:before="120" w:after="120"/>
        <w:ind w:firstLine="284"/>
        <w:jc w:val="both"/>
        <w:rPr>
          <w:rFonts w:ascii="Times" w:hAnsi="Times" w:cs="Times"/>
          <w:sz w:val="20"/>
          <w:szCs w:val="20"/>
          <w:lang w:val="es-AR"/>
        </w:rPr>
      </w:pPr>
      <w:r w:rsidRPr="001C2F86">
        <w:rPr>
          <w:rFonts w:ascii="Times" w:hAnsi="Times" w:cs="Times"/>
          <w:sz w:val="20"/>
          <w:szCs w:val="20"/>
          <w:lang w:val="es-AR"/>
        </w:rPr>
        <w:t>Luego en el segundo escenario</w:t>
      </w:r>
      <w:r w:rsidR="00B74E08">
        <w:rPr>
          <w:rFonts w:ascii="Times" w:hAnsi="Times" w:cs="Times"/>
          <w:sz w:val="20"/>
          <w:szCs w:val="20"/>
          <w:lang w:val="es-AR"/>
        </w:rPr>
        <w:t>,</w:t>
      </w:r>
      <w:r w:rsidRPr="001C2F86">
        <w:rPr>
          <w:rFonts w:ascii="Times" w:hAnsi="Times" w:cs="Times"/>
          <w:sz w:val="20"/>
          <w:szCs w:val="20"/>
          <w:lang w:val="es-AR"/>
        </w:rPr>
        <w:t xml:space="preserve"> se consider</w:t>
      </w:r>
      <w:r w:rsidR="00035D99">
        <w:rPr>
          <w:rFonts w:ascii="Times" w:hAnsi="Times" w:cs="Times"/>
          <w:sz w:val="20"/>
          <w:szCs w:val="20"/>
          <w:lang w:val="es-AR"/>
        </w:rPr>
        <w:t xml:space="preserve">ó </w:t>
      </w:r>
      <w:r w:rsidRPr="001C2F86">
        <w:rPr>
          <w:rFonts w:ascii="Times" w:hAnsi="Times" w:cs="Times"/>
          <w:sz w:val="20"/>
          <w:szCs w:val="20"/>
          <w:lang w:val="es-AR"/>
        </w:rPr>
        <w:t>la situación en donde cada sensor no falla</w:t>
      </w:r>
      <w:r w:rsidR="00B74E08">
        <w:rPr>
          <w:rFonts w:ascii="Times" w:hAnsi="Times" w:cs="Times"/>
          <w:sz w:val="20"/>
          <w:szCs w:val="20"/>
          <w:lang w:val="es-AR"/>
        </w:rPr>
        <w:t>ba</w:t>
      </w:r>
      <w:r w:rsidRPr="001C2F86">
        <w:rPr>
          <w:rFonts w:ascii="Times" w:hAnsi="Times" w:cs="Times"/>
          <w:sz w:val="20"/>
          <w:szCs w:val="20"/>
          <w:lang w:val="es-AR"/>
        </w:rPr>
        <w:t xml:space="preserve"> abruptamente, sino que </w:t>
      </w:r>
      <w:r w:rsidR="00C81289">
        <w:rPr>
          <w:rFonts w:ascii="Times" w:hAnsi="Times" w:cs="Times"/>
          <w:sz w:val="20"/>
          <w:szCs w:val="20"/>
          <w:lang w:val="es-AR"/>
        </w:rPr>
        <w:t>estando</w:t>
      </w:r>
      <w:r w:rsidR="00866FCC">
        <w:rPr>
          <w:rFonts w:ascii="Times" w:hAnsi="Times" w:cs="Times"/>
          <w:sz w:val="20"/>
          <w:szCs w:val="20"/>
          <w:lang w:val="es-AR"/>
        </w:rPr>
        <w:t xml:space="preserve"> </w:t>
      </w:r>
      <w:r w:rsidR="00C81289">
        <w:rPr>
          <w:rFonts w:ascii="Times" w:hAnsi="Times" w:cs="Times"/>
          <w:sz w:val="20"/>
          <w:szCs w:val="20"/>
          <w:lang w:val="es-AR"/>
        </w:rPr>
        <w:t xml:space="preserve">el mismo </w:t>
      </w:r>
      <w:r w:rsidR="00866FCC">
        <w:rPr>
          <w:rFonts w:ascii="Times" w:hAnsi="Times" w:cs="Times"/>
          <w:sz w:val="20"/>
          <w:szCs w:val="20"/>
          <w:lang w:val="es-AR"/>
        </w:rPr>
        <w:t>presen</w:t>
      </w:r>
      <w:r w:rsidR="00C81289">
        <w:rPr>
          <w:rFonts w:ascii="Times" w:hAnsi="Times" w:cs="Times"/>
          <w:sz w:val="20"/>
          <w:szCs w:val="20"/>
          <w:lang w:val="es-AR"/>
        </w:rPr>
        <w:t>te</w:t>
      </w:r>
      <w:r w:rsidR="00866FCC">
        <w:rPr>
          <w:rFonts w:ascii="Times" w:hAnsi="Times" w:cs="Times"/>
          <w:sz w:val="20"/>
          <w:szCs w:val="20"/>
          <w:lang w:val="es-AR"/>
        </w:rPr>
        <w:t xml:space="preserve">, </w:t>
      </w:r>
      <w:r w:rsidRPr="001C2F86">
        <w:rPr>
          <w:rFonts w:ascii="Times" w:hAnsi="Times" w:cs="Times"/>
          <w:sz w:val="20"/>
          <w:szCs w:val="20"/>
          <w:lang w:val="es-AR"/>
        </w:rPr>
        <w:t>se le introdu</w:t>
      </w:r>
      <w:r w:rsidR="006D227A">
        <w:rPr>
          <w:rFonts w:ascii="Times" w:hAnsi="Times" w:cs="Times"/>
          <w:sz w:val="20"/>
          <w:szCs w:val="20"/>
          <w:lang w:val="es-AR"/>
        </w:rPr>
        <w:t>jo</w:t>
      </w:r>
      <w:r w:rsidRPr="001C2F86">
        <w:rPr>
          <w:rFonts w:ascii="Times" w:hAnsi="Times" w:cs="Times"/>
          <w:sz w:val="20"/>
          <w:szCs w:val="20"/>
          <w:lang w:val="es-AR"/>
        </w:rPr>
        <w:t xml:space="preserve"> un ruido que simul</w:t>
      </w:r>
      <w:r w:rsidR="006D227A">
        <w:rPr>
          <w:rFonts w:ascii="Times" w:hAnsi="Times" w:cs="Times"/>
          <w:sz w:val="20"/>
          <w:szCs w:val="20"/>
          <w:lang w:val="es-AR"/>
        </w:rPr>
        <w:t>ó</w:t>
      </w:r>
      <w:r w:rsidRPr="001C2F86">
        <w:rPr>
          <w:rFonts w:ascii="Times" w:hAnsi="Times" w:cs="Times"/>
          <w:sz w:val="20"/>
          <w:szCs w:val="20"/>
          <w:lang w:val="es-AR"/>
        </w:rPr>
        <w:t xml:space="preserve"> </w:t>
      </w:r>
      <w:r w:rsidR="00715D44">
        <w:rPr>
          <w:rFonts w:ascii="Times" w:hAnsi="Times" w:cs="Times"/>
          <w:sz w:val="20"/>
          <w:szCs w:val="20"/>
          <w:lang w:val="es-AR"/>
        </w:rPr>
        <w:t xml:space="preserve">constituir </w:t>
      </w:r>
      <w:r w:rsidRPr="001C2F86">
        <w:rPr>
          <w:rFonts w:ascii="Times" w:hAnsi="Times" w:cs="Times"/>
          <w:sz w:val="20"/>
          <w:szCs w:val="20"/>
          <w:lang w:val="es-AR"/>
        </w:rPr>
        <w:t xml:space="preserve">un error en su comportamiento. </w:t>
      </w:r>
      <w:r w:rsidR="0027665D">
        <w:rPr>
          <w:rFonts w:ascii="Times" w:hAnsi="Times" w:cs="Times"/>
          <w:sz w:val="20"/>
          <w:szCs w:val="20"/>
          <w:lang w:val="es-AR"/>
        </w:rPr>
        <w:t xml:space="preserve">A este escenario lo bautizamos con el nombre de </w:t>
      </w:r>
      <w:r w:rsidR="0027665D" w:rsidRPr="002244D3">
        <w:rPr>
          <w:rFonts w:ascii="Times" w:hAnsi="Times" w:cs="Times"/>
          <w:b/>
          <w:bCs/>
          <w:i/>
          <w:iCs/>
          <w:sz w:val="20"/>
          <w:szCs w:val="20"/>
          <w:lang w:val="es-AR"/>
        </w:rPr>
        <w:t xml:space="preserve">Falla </w:t>
      </w:r>
      <w:r w:rsidR="00164F85">
        <w:rPr>
          <w:rFonts w:ascii="Times" w:hAnsi="Times" w:cs="Times"/>
          <w:b/>
          <w:bCs/>
          <w:i/>
          <w:iCs/>
          <w:sz w:val="20"/>
          <w:szCs w:val="20"/>
          <w:lang w:val="es-AR"/>
        </w:rPr>
        <w:t>Oculta</w:t>
      </w:r>
      <w:r w:rsidR="0027665D" w:rsidRPr="002244D3">
        <w:rPr>
          <w:rFonts w:ascii="Times" w:hAnsi="Times" w:cs="Times"/>
          <w:b/>
          <w:bCs/>
          <w:i/>
          <w:iCs/>
          <w:sz w:val="20"/>
          <w:szCs w:val="20"/>
          <w:lang w:val="es-AR"/>
        </w:rPr>
        <w:t>.</w:t>
      </w:r>
      <w:r w:rsidR="00164F85">
        <w:rPr>
          <w:rFonts w:ascii="Times" w:hAnsi="Times" w:cs="Times"/>
          <w:b/>
          <w:bCs/>
          <w:i/>
          <w:iCs/>
          <w:sz w:val="20"/>
          <w:szCs w:val="20"/>
          <w:lang w:val="es-AR"/>
        </w:rPr>
        <w:t xml:space="preserve"> </w:t>
      </w:r>
      <w:r w:rsidRPr="001C2F86">
        <w:rPr>
          <w:rFonts w:ascii="Times" w:hAnsi="Times" w:cs="Times"/>
          <w:sz w:val="20"/>
          <w:szCs w:val="20"/>
          <w:lang w:val="es-AR"/>
        </w:rPr>
        <w:t>Dicho ruido se introdu</w:t>
      </w:r>
      <w:r w:rsidR="00C81289">
        <w:rPr>
          <w:rFonts w:ascii="Times" w:hAnsi="Times" w:cs="Times"/>
          <w:sz w:val="20"/>
          <w:szCs w:val="20"/>
          <w:lang w:val="es-AR"/>
        </w:rPr>
        <w:t>jo</w:t>
      </w:r>
      <w:r w:rsidRPr="001C2F86">
        <w:rPr>
          <w:rFonts w:ascii="Times" w:hAnsi="Times" w:cs="Times"/>
          <w:sz w:val="20"/>
          <w:szCs w:val="20"/>
          <w:lang w:val="es-AR"/>
        </w:rPr>
        <w:t xml:space="preserve"> realizando un promedio ponderado entre el valor de la variable en el dataset y una distribución normal con </w:t>
      </w:r>
      <w:r w:rsidR="00503698">
        <w:rPr>
          <w:rFonts w:ascii="Times" w:hAnsi="Times" w:cs="Times"/>
          <w:sz w:val="20"/>
          <w:szCs w:val="20"/>
          <w:lang w:val="es-AR"/>
        </w:rPr>
        <w:t xml:space="preserve">la </w:t>
      </w:r>
      <w:r w:rsidRPr="001C2F86">
        <w:rPr>
          <w:rFonts w:ascii="Times" w:hAnsi="Times" w:cs="Times"/>
          <w:sz w:val="20"/>
          <w:szCs w:val="20"/>
          <w:lang w:val="es-AR"/>
        </w:rPr>
        <w:t xml:space="preserve">misma media y varianza que los datos de entrenamiento. Se ampliará más adelante durante el desarrollo de la experiencia. </w:t>
      </w:r>
    </w:p>
    <w:p w14:paraId="301EC8BE" w14:textId="77777777" w:rsidR="00C616FB" w:rsidRDefault="00C616FB">
      <w:pPr>
        <w:rPr>
          <w:rFonts w:ascii="Times" w:hAnsi="Times" w:cs="Times"/>
          <w:sz w:val="20"/>
          <w:szCs w:val="20"/>
          <w:lang w:val="es-AR"/>
        </w:rPr>
      </w:pPr>
      <w:r>
        <w:rPr>
          <w:rFonts w:ascii="Times" w:hAnsi="Times" w:cs="Times"/>
          <w:sz w:val="20"/>
          <w:szCs w:val="20"/>
          <w:lang w:val="es-AR"/>
        </w:rPr>
        <w:br w:type="page"/>
      </w:r>
    </w:p>
    <w:p w14:paraId="0171B50F" w14:textId="5901E83E" w:rsidR="00557A7E" w:rsidRPr="00164F85" w:rsidRDefault="001C2F86" w:rsidP="00C616FB">
      <w:pPr>
        <w:spacing w:before="240" w:after="120"/>
        <w:ind w:firstLine="284"/>
        <w:jc w:val="both"/>
        <w:rPr>
          <w:rFonts w:ascii="Times" w:hAnsi="Times" w:cs="Times"/>
          <w:b/>
          <w:bCs/>
          <w:i/>
          <w:iCs/>
          <w:sz w:val="20"/>
          <w:szCs w:val="20"/>
          <w:lang w:val="es-AR"/>
        </w:rPr>
      </w:pPr>
      <w:r w:rsidRPr="001C2F86">
        <w:rPr>
          <w:rFonts w:ascii="Times" w:hAnsi="Times" w:cs="Times"/>
          <w:sz w:val="20"/>
          <w:szCs w:val="20"/>
          <w:lang w:val="es-AR"/>
        </w:rPr>
        <w:lastRenderedPageBreak/>
        <w:t>A nivel práctico se empleó Python [</w:t>
      </w:r>
      <w:r w:rsidR="00A06AEE">
        <w:rPr>
          <w:rFonts w:ascii="Times" w:hAnsi="Times" w:cs="Times"/>
          <w:sz w:val="20"/>
          <w:szCs w:val="20"/>
          <w:lang w:val="es-AR"/>
        </w:rPr>
        <w:t>2</w:t>
      </w:r>
      <w:r w:rsidRPr="001C2F86">
        <w:rPr>
          <w:rFonts w:ascii="Times" w:hAnsi="Times" w:cs="Times"/>
          <w:sz w:val="20"/>
          <w:szCs w:val="20"/>
          <w:lang w:val="es-AR"/>
        </w:rPr>
        <w:t>] por ser un lenguaje altamente desarrollado para su empleo en machine learning.</w:t>
      </w:r>
    </w:p>
    <w:p w14:paraId="67AE7E9C" w14:textId="79B4C880" w:rsidR="00FA706C" w:rsidRDefault="00FA706C">
      <w:pPr>
        <w:pStyle w:val="Ttulo1erNivel"/>
        <w:numPr>
          <w:ilvl w:val="1"/>
          <w:numId w:val="9"/>
        </w:numPr>
        <w:ind w:left="0" w:firstLine="0"/>
        <w:pPrChange w:id="0" w:author="Carlos Binker" w:date="2024-09-11T10:22:00Z">
          <w:pPr>
            <w:pStyle w:val="Ttulo1erNivel"/>
            <w:numPr>
              <w:ilvl w:val="1"/>
              <w:numId w:val="36"/>
            </w:numPr>
            <w:ind w:left="360" w:hanging="360"/>
          </w:pPr>
        </w:pPrChange>
      </w:pPr>
      <w:r>
        <w:t>Descripción</w:t>
      </w:r>
      <w:r w:rsidRPr="00CB1E3D">
        <w:t xml:space="preserve"> </w:t>
      </w:r>
      <w:r>
        <w:t>de</w:t>
      </w:r>
      <w:r w:rsidRPr="00CB1E3D">
        <w:t xml:space="preserve"> </w:t>
      </w:r>
      <w:r>
        <w:t>las</w:t>
      </w:r>
      <w:r w:rsidRPr="00CB1E3D">
        <w:t xml:space="preserve"> </w:t>
      </w:r>
      <w:r>
        <w:t>variables</w:t>
      </w:r>
      <w:r w:rsidRPr="00CB1E3D">
        <w:t xml:space="preserve"> </w:t>
      </w:r>
      <w:r>
        <w:t>de</w:t>
      </w:r>
      <w:r w:rsidRPr="00CB1E3D">
        <w:t xml:space="preserve"> </w:t>
      </w:r>
      <w:r>
        <w:t>entrada</w:t>
      </w:r>
      <w:r w:rsidRPr="00CB1E3D">
        <w:t xml:space="preserve"> </w:t>
      </w:r>
      <w:r>
        <w:t>y</w:t>
      </w:r>
      <w:r w:rsidRPr="00CB1E3D">
        <w:t xml:space="preserve"> </w:t>
      </w:r>
      <w:r>
        <w:t>de</w:t>
      </w:r>
      <w:r w:rsidRPr="00CB1E3D">
        <w:t xml:space="preserve"> </w:t>
      </w:r>
      <w:r>
        <w:t>los</w:t>
      </w:r>
      <w:r w:rsidRPr="00CB1E3D">
        <w:t xml:space="preserve"> </w:t>
      </w:r>
      <w:r>
        <w:t>sensores asociados</w:t>
      </w:r>
    </w:p>
    <w:p w14:paraId="246E8830" w14:textId="51FA852F" w:rsidR="00EB6AF8" w:rsidRDefault="00EB6AF8" w:rsidP="00D12953">
      <w:pPr>
        <w:pStyle w:val="Textoindependiente"/>
        <w:spacing w:after="120"/>
        <w:ind w:firstLine="284"/>
        <w:jc w:val="both"/>
        <w:rPr>
          <w:rFonts w:ascii="Times" w:hAnsi="Times" w:cs="Times"/>
          <w:lang w:val="es-AR"/>
        </w:rPr>
      </w:pPr>
      <w:r w:rsidRPr="0092779C">
        <w:rPr>
          <w:rFonts w:ascii="Times" w:hAnsi="Times" w:cs="Times"/>
        </w:rPr>
        <w:t>Se analiz</w:t>
      </w:r>
      <w:r w:rsidR="00F3458C">
        <w:rPr>
          <w:rFonts w:ascii="Times" w:hAnsi="Times" w:cs="Times"/>
        </w:rPr>
        <w:t>ó</w:t>
      </w:r>
      <w:r w:rsidRPr="0092779C">
        <w:rPr>
          <w:rFonts w:ascii="Times" w:hAnsi="Times" w:cs="Times"/>
        </w:rPr>
        <w:t xml:space="preserve"> </w:t>
      </w:r>
      <w:r>
        <w:rPr>
          <w:rFonts w:ascii="Times" w:hAnsi="Times" w:cs="Times"/>
        </w:rPr>
        <w:t>un</w:t>
      </w:r>
      <w:r w:rsidRPr="0092779C">
        <w:rPr>
          <w:rFonts w:ascii="Times" w:hAnsi="Times" w:cs="Times"/>
        </w:rPr>
        <w:t xml:space="preserve"> dataset referido a sensores utilizados en el ámbito del IoT. </w:t>
      </w:r>
      <w:r>
        <w:rPr>
          <w:rFonts w:ascii="Times" w:hAnsi="Times" w:cs="Times"/>
        </w:rPr>
        <w:t>El mismo</w:t>
      </w:r>
      <w:r w:rsidRPr="0092779C">
        <w:rPr>
          <w:rFonts w:ascii="Times" w:hAnsi="Times" w:cs="Times"/>
        </w:rPr>
        <w:t xml:space="preserve"> fue obtenido de la página de </w:t>
      </w:r>
      <w:hyperlink r:id="rId8" w:history="1">
        <w:r w:rsidRPr="00276729">
          <w:rPr>
            <w:rStyle w:val="Hipervnculo"/>
            <w:rFonts w:ascii="Times" w:hAnsi="Times" w:cs="Times"/>
          </w:rPr>
          <w:t>Kaggle.com</w:t>
        </w:r>
      </w:hyperlink>
      <w:r w:rsidRPr="0092779C">
        <w:rPr>
          <w:rFonts w:ascii="Times" w:hAnsi="Times" w:cs="Times"/>
        </w:rPr>
        <w:t xml:space="preserve">, siendo su </w:t>
      </w:r>
      <w:r>
        <w:rPr>
          <w:rFonts w:ascii="Times" w:hAnsi="Times" w:cs="Times"/>
        </w:rPr>
        <w:t>título</w:t>
      </w:r>
      <w:r w:rsidRPr="0092779C">
        <w:rPr>
          <w:rFonts w:ascii="Times" w:hAnsi="Times" w:cs="Times"/>
        </w:rPr>
        <w:t xml:space="preserve"> respectivo </w:t>
      </w:r>
      <w:r>
        <w:rPr>
          <w:rFonts w:ascii="Times" w:hAnsi="Times" w:cs="Times"/>
        </w:rPr>
        <w:t>el</w:t>
      </w:r>
      <w:r w:rsidRPr="0092779C">
        <w:rPr>
          <w:rFonts w:ascii="Times" w:hAnsi="Times" w:cs="Times"/>
        </w:rPr>
        <w:t xml:space="preserve"> siguiente</w:t>
      </w:r>
      <w:r>
        <w:rPr>
          <w:rFonts w:ascii="Times" w:hAnsi="Times" w:cs="Times"/>
        </w:rPr>
        <w:t xml:space="preserve">: </w:t>
      </w:r>
      <w:bookmarkStart w:id="1" w:name="_Hlk175912787"/>
      <w:r w:rsidRPr="00B908BD">
        <w:rPr>
          <w:rFonts w:ascii="Times" w:hAnsi="Times" w:cs="Times"/>
          <w:i/>
          <w:iCs/>
          <w:lang w:val="es-AR"/>
        </w:rPr>
        <w:t>Room Occupancy detection data (IoT sensor)</w:t>
      </w:r>
      <w:r>
        <w:rPr>
          <w:rFonts w:ascii="Times" w:hAnsi="Times" w:cs="Times"/>
          <w:i/>
          <w:iCs/>
          <w:lang w:val="es-AR"/>
        </w:rPr>
        <w:t xml:space="preserve"> </w:t>
      </w:r>
      <w:bookmarkEnd w:id="1"/>
      <w:r>
        <w:rPr>
          <w:rFonts w:ascii="Times" w:hAnsi="Times" w:cs="Times"/>
          <w:lang w:val="es-AR"/>
        </w:rPr>
        <w:t>[</w:t>
      </w:r>
      <w:r w:rsidR="00A06AEE">
        <w:rPr>
          <w:rFonts w:ascii="Times" w:hAnsi="Times" w:cs="Times"/>
          <w:lang w:val="es-AR"/>
        </w:rPr>
        <w:t>3</w:t>
      </w:r>
      <w:r>
        <w:rPr>
          <w:rFonts w:ascii="Times" w:hAnsi="Times" w:cs="Times"/>
          <w:lang w:val="es-AR"/>
        </w:rPr>
        <w:t xml:space="preserve">]. </w:t>
      </w:r>
      <w:r w:rsidR="00273782" w:rsidRPr="002041D2">
        <w:t xml:space="preserve">Kaggle.com es un </w:t>
      </w:r>
      <w:r w:rsidR="00273782">
        <w:t>sitio web</w:t>
      </w:r>
      <w:r w:rsidR="00273782" w:rsidRPr="002041D2">
        <w:t xml:space="preserve"> de uso público que reúne cientos de datasets de diversas temáticas.</w:t>
      </w:r>
    </w:p>
    <w:p w14:paraId="54FF5EDA" w14:textId="6924C542" w:rsidR="00FA706C" w:rsidRPr="00CB3006" w:rsidRDefault="00363F96" w:rsidP="00FA6457">
      <w:pPr>
        <w:pStyle w:val="Textoindependiente"/>
        <w:spacing w:after="120"/>
        <w:ind w:firstLine="284"/>
        <w:jc w:val="both"/>
        <w:rPr>
          <w:rFonts w:ascii="Times" w:hAnsi="Times" w:cs="Times"/>
          <w:rPrChange w:id="2" w:author="Carlos Binker" w:date="2024-09-12T11:16:00Z">
            <w:rPr>
              <w:rFonts w:ascii="Times" w:hAnsi="Times" w:cs="Times"/>
              <w:color w:val="FF0000"/>
            </w:rPr>
          </w:rPrChange>
        </w:rPr>
      </w:pPr>
      <w:del w:id="3" w:author="Carlos Binker" w:date="2024-09-11T11:28:00Z">
        <w:r w:rsidDel="000B6BEB">
          <w:rPr>
            <w:noProof/>
            <w:lang w:val="es-AR"/>
          </w:rPr>
          <mc:AlternateContent>
            <mc:Choice Requires="wps">
              <w:drawing>
                <wp:anchor distT="0" distB="0" distL="114300" distR="114300" simplePos="0" relativeHeight="251660288" behindDoc="0" locked="0" layoutInCell="1" allowOverlap="1" wp14:anchorId="46F0E622" wp14:editId="017556C3">
                  <wp:simplePos x="0" y="0"/>
                  <wp:positionH relativeFrom="column">
                    <wp:posOffset>1905</wp:posOffset>
                  </wp:positionH>
                  <wp:positionV relativeFrom="paragraph">
                    <wp:posOffset>2033270</wp:posOffset>
                  </wp:positionV>
                  <wp:extent cx="2988945" cy="2543175"/>
                  <wp:effectExtent l="0" t="0" r="20955" b="28575"/>
                  <wp:wrapSquare wrapText="bothSides"/>
                  <wp:docPr id="758393963" name="Cuadro de texto 3"/>
                  <wp:cNvGraphicFramePr/>
                  <a:graphic xmlns:a="http://schemas.openxmlformats.org/drawingml/2006/main">
                    <a:graphicData uri="http://schemas.microsoft.com/office/word/2010/wordprocessingShape">
                      <wps:wsp>
                        <wps:cNvSpPr txBox="1"/>
                        <wps:spPr>
                          <a:xfrm>
                            <a:off x="0" y="0"/>
                            <a:ext cx="2988945" cy="2543175"/>
                          </a:xfrm>
                          <a:prstGeom prst="rect">
                            <a:avLst/>
                          </a:prstGeom>
                          <a:solidFill>
                            <a:schemeClr val="lt1"/>
                          </a:solidFill>
                          <a:ln w="6350">
                            <a:solidFill>
                              <a:prstClr val="black"/>
                            </a:solidFill>
                          </a:ln>
                        </wps:spPr>
                        <wps:txbx>
                          <w:txbxContent>
                            <w:p w14:paraId="608A1547" w14:textId="37FBE96A" w:rsidR="00363F96" w:rsidRDefault="00F153C1" w:rsidP="00363F96">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56365D99" wp14:editId="4BE85C98">
                                    <wp:extent cx="2817628" cy="2028692"/>
                                    <wp:effectExtent l="0" t="0" r="1905" b="0"/>
                                    <wp:docPr id="1787297494"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7494" name="Imagen 1" descr="Interfaz de usuario gráfica, Texto&#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2841041" cy="2045549"/>
                                            </a:xfrm>
                                            <a:prstGeom prst="rect">
                                              <a:avLst/>
                                            </a:prstGeom>
                                          </pic:spPr>
                                        </pic:pic>
                                      </a:graphicData>
                                    </a:graphic>
                                  </wp:inline>
                                </w:drawing>
                              </w:r>
                            </w:p>
                            <w:p w14:paraId="2C5F3676" w14:textId="77777777" w:rsidR="00363F96" w:rsidRDefault="00363F96" w:rsidP="00363F96">
                              <w:pPr>
                                <w:jc w:val="center"/>
                                <w:rPr>
                                  <w:rFonts w:ascii="HelveticaNeueLT Std Lt Cn" w:hAnsi="HelveticaNeueLT Std Lt Cn"/>
                                  <w:b/>
                                  <w:bCs/>
                                  <w:sz w:val="18"/>
                                  <w:szCs w:val="18"/>
                                  <w:lang w:val="en-GB"/>
                                </w:rPr>
                              </w:pPr>
                            </w:p>
                            <w:p w14:paraId="5BB91565" w14:textId="2E350008" w:rsidR="00363F96" w:rsidRPr="003276C5" w:rsidRDefault="00363F96" w:rsidP="00363F96">
                              <w:pPr>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F153C1">
                                <w:rPr>
                                  <w:rFonts w:ascii="HelveticaNeueLT Std Lt Cn" w:hAnsi="HelveticaNeueLT Std Lt Cn"/>
                                  <w:b/>
                                  <w:bCs/>
                                  <w:sz w:val="18"/>
                                  <w:szCs w:val="18"/>
                                  <w:lang w:val="es-AR"/>
                                </w:rPr>
                                <w:t>2</w:t>
                              </w:r>
                              <w:r w:rsidR="002E516C" w:rsidRPr="002E516C">
                                <w:t xml:space="preserve"> </w:t>
                              </w:r>
                              <w:r w:rsidR="002E516C" w:rsidRPr="002E516C">
                                <w:rPr>
                                  <w:rFonts w:ascii="HelveticaNeueLT Std Lt Cn" w:hAnsi="HelveticaNeueLT Std Lt Cn"/>
                                  <w:b/>
                                  <w:bCs/>
                                  <w:sz w:val="18"/>
                                  <w:szCs w:val="18"/>
                                  <w:lang w:val="es-AR"/>
                                </w:rPr>
                                <w:t>Vista del dataset a emplear en nuestro modelo predictor de ocupación de habitantes</w:t>
                              </w:r>
                            </w:p>
                            <w:p w14:paraId="6676BD4C" w14:textId="77777777" w:rsidR="00363F96" w:rsidRPr="003276C5" w:rsidRDefault="00363F96" w:rsidP="00363F96">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F0E622" id="_x0000_s1027" type="#_x0000_t202" style="position:absolute;left:0;text-align:left;margin-left:.15pt;margin-top:160.1pt;width:235.35pt;height:20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" fillcolor="white [3201]" strokeweight=".5pt">
                  <v:textbox>
                    <w:txbxContent>
                      <w:p w14:paraId="608A1547" w14:textId="37FBE96A" w:rsidR="00363F96" w:rsidRDefault="00F153C1" w:rsidP="00363F96">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56365D99" wp14:editId="4BE85C98">
                              <wp:extent cx="2817628" cy="2028692"/>
                              <wp:effectExtent l="0" t="0" r="1905" b="0"/>
                              <wp:docPr id="1787297494"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7494" name="Imagen 1" descr="Interfaz de usuario gráfica, Texto&#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2841041" cy="2045549"/>
                                      </a:xfrm>
                                      <a:prstGeom prst="rect">
                                        <a:avLst/>
                                      </a:prstGeom>
                                    </pic:spPr>
                                  </pic:pic>
                                </a:graphicData>
                              </a:graphic>
                            </wp:inline>
                          </w:drawing>
                        </w:r>
                      </w:p>
                      <w:p w14:paraId="2C5F3676" w14:textId="77777777" w:rsidR="00363F96" w:rsidRDefault="00363F96" w:rsidP="00363F96">
                        <w:pPr>
                          <w:jc w:val="center"/>
                          <w:rPr>
                            <w:rFonts w:ascii="HelveticaNeueLT Std Lt Cn" w:hAnsi="HelveticaNeueLT Std Lt Cn"/>
                            <w:b/>
                            <w:bCs/>
                            <w:sz w:val="18"/>
                            <w:szCs w:val="18"/>
                            <w:lang w:val="en-GB"/>
                          </w:rPr>
                        </w:pPr>
                      </w:p>
                      <w:p w14:paraId="5BB91565" w14:textId="2E350008" w:rsidR="00363F96" w:rsidRPr="003276C5" w:rsidRDefault="00363F96" w:rsidP="00363F96">
                        <w:pPr>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F153C1">
                          <w:rPr>
                            <w:rFonts w:ascii="HelveticaNeueLT Std Lt Cn" w:hAnsi="HelveticaNeueLT Std Lt Cn"/>
                            <w:b/>
                            <w:bCs/>
                            <w:sz w:val="18"/>
                            <w:szCs w:val="18"/>
                            <w:lang w:val="es-AR"/>
                          </w:rPr>
                          <w:t>2</w:t>
                        </w:r>
                        <w:r w:rsidR="002E516C" w:rsidRPr="002E516C">
                          <w:t xml:space="preserve"> </w:t>
                        </w:r>
                        <w:r w:rsidR="002E516C" w:rsidRPr="002E516C">
                          <w:rPr>
                            <w:rFonts w:ascii="HelveticaNeueLT Std Lt Cn" w:hAnsi="HelveticaNeueLT Std Lt Cn"/>
                            <w:b/>
                            <w:bCs/>
                            <w:sz w:val="18"/>
                            <w:szCs w:val="18"/>
                            <w:lang w:val="es-AR"/>
                          </w:rPr>
                          <w:t>Vista del dataset a emplear en nuestro modelo predictor de ocupación de habitantes</w:t>
                        </w:r>
                      </w:p>
                      <w:p w14:paraId="6676BD4C" w14:textId="77777777" w:rsidR="00363F96" w:rsidRPr="003276C5" w:rsidRDefault="00363F96" w:rsidP="00363F96">
                        <w:pPr>
                          <w:jc w:val="center"/>
                          <w:rPr>
                            <w:lang w:val="es-AR"/>
                          </w:rPr>
                        </w:pPr>
                      </w:p>
                    </w:txbxContent>
                  </v:textbox>
                  <w10:wrap type="square"/>
                </v:shape>
              </w:pict>
            </mc:Fallback>
          </mc:AlternateContent>
        </w:r>
      </w:del>
      <w:r w:rsidR="00FA6457" w:rsidRPr="00FA6457">
        <w:rPr>
          <w:rFonts w:ascii="Times" w:hAnsi="Times" w:cs="Times"/>
        </w:rPr>
        <w:t>En nuestro caso elegimos una temática relacionada con el IoT, porque este estudio constitu</w:t>
      </w:r>
      <w:r w:rsidR="00D05E98">
        <w:rPr>
          <w:rFonts w:ascii="Times" w:hAnsi="Times" w:cs="Times"/>
        </w:rPr>
        <w:t>yó</w:t>
      </w:r>
      <w:r w:rsidR="00FA6457" w:rsidRPr="00FA6457">
        <w:rPr>
          <w:rFonts w:ascii="Times" w:hAnsi="Times" w:cs="Times"/>
        </w:rPr>
        <w:t xml:space="preserve"> el paso preliminar para la puesta práctica del modelo obtenido en un dispositivo de borde, como ser un ESP32 o una Raspberry Pi</w:t>
      </w:r>
      <w:r w:rsidR="00817A4D">
        <w:rPr>
          <w:rFonts w:ascii="Times" w:hAnsi="Times" w:cs="Times"/>
        </w:rPr>
        <w:t>, etc</w:t>
      </w:r>
      <w:r w:rsidR="00FA6457" w:rsidRPr="00FA6457">
        <w:rPr>
          <w:rFonts w:ascii="Times" w:hAnsi="Times" w:cs="Times"/>
        </w:rPr>
        <w:t xml:space="preserve">. </w:t>
      </w:r>
    </w:p>
    <w:p w14:paraId="4A9FB408" w14:textId="56520DF8" w:rsidR="00432439" w:rsidRPr="00CB3006" w:rsidDel="000B6BEB" w:rsidRDefault="00C431F8">
      <w:pPr>
        <w:pStyle w:val="Textoindependiente"/>
        <w:spacing w:before="240" w:after="120"/>
        <w:ind w:firstLine="284"/>
        <w:jc w:val="both"/>
        <w:rPr>
          <w:moveFrom w:id="4" w:author="Carlos Binker" w:date="2024-09-11T11:29:00Z"/>
          <w:rFonts w:ascii="Times" w:hAnsi="Times" w:cs="Arial"/>
        </w:rPr>
      </w:pPr>
      <w:moveFromRangeStart w:id="5" w:author="Carlos Binker" w:date="2024-09-11T11:29:00Z" w:name="move176946608"/>
      <w:moveFrom w:id="6" w:author="Carlos Binker" w:date="2024-09-11T11:29:00Z">
        <w:r w:rsidRPr="00CB3006" w:rsidDel="000B6BEB">
          <w:rPr>
            <w:rFonts w:ascii="Times" w:hAnsi="Times" w:cs="Arial"/>
          </w:rPr>
          <w:t>Como puede observarse en la Figura 2, se ha eliminado el timestamp ya que su valor no aporta información al modelo y podría causar una fuga de información entre los datos de validación y los datos de entrenamiento.</w:t>
        </w:r>
      </w:moveFrom>
    </w:p>
    <w:moveFromRangeEnd w:id="5"/>
    <w:p w14:paraId="507827D5" w14:textId="712A7D75" w:rsidR="008C1783" w:rsidRPr="006E751C" w:rsidRDefault="006E751C" w:rsidP="00CB3006">
      <w:pPr>
        <w:pStyle w:val="Ttulo1erNivel"/>
        <w:numPr>
          <w:ilvl w:val="0"/>
          <w:numId w:val="29"/>
        </w:numPr>
        <w:ind w:left="0" w:firstLine="0"/>
      </w:pPr>
      <w:r w:rsidRPr="006E751C">
        <w:t>Plan de trabajo propuesto</w:t>
      </w:r>
    </w:p>
    <w:p w14:paraId="1EDF7771" w14:textId="73850AAE" w:rsidR="005971FA" w:rsidRPr="005971FA" w:rsidRDefault="005971FA" w:rsidP="005971FA">
      <w:pPr>
        <w:pStyle w:val="Textoindependiente"/>
        <w:spacing w:after="120"/>
        <w:ind w:firstLine="284"/>
        <w:jc w:val="both"/>
        <w:rPr>
          <w:rFonts w:ascii="Times" w:hAnsi="Times" w:cs="Times"/>
        </w:rPr>
      </w:pPr>
      <w:r w:rsidRPr="005971FA">
        <w:rPr>
          <w:rFonts w:ascii="Times" w:hAnsi="Times" w:cs="Times"/>
        </w:rPr>
        <w:t>El plan de trabajo del presente paper consisti</w:t>
      </w:r>
      <w:r w:rsidR="0077617C">
        <w:rPr>
          <w:rFonts w:ascii="Times" w:hAnsi="Times" w:cs="Times"/>
        </w:rPr>
        <w:t>ó</w:t>
      </w:r>
      <w:r w:rsidRPr="005971FA">
        <w:rPr>
          <w:rFonts w:ascii="Times" w:hAnsi="Times" w:cs="Times"/>
        </w:rPr>
        <w:t xml:space="preserve"> en dos etapas</w:t>
      </w:r>
      <w:r w:rsidR="008011DF">
        <w:rPr>
          <w:rFonts w:ascii="Times" w:hAnsi="Times" w:cs="Times"/>
        </w:rPr>
        <w:t>, a saber</w:t>
      </w:r>
      <w:r w:rsidRPr="005971FA">
        <w:rPr>
          <w:rFonts w:ascii="Times" w:hAnsi="Times" w:cs="Times"/>
        </w:rPr>
        <w:t>:</w:t>
      </w:r>
    </w:p>
    <w:p w14:paraId="7DF5EC95" w14:textId="77777777" w:rsidR="005971FA" w:rsidRPr="005971FA" w:rsidRDefault="005971FA" w:rsidP="008011DF">
      <w:pPr>
        <w:pStyle w:val="Textoindependiente"/>
        <w:spacing w:after="120"/>
        <w:ind w:firstLine="284"/>
        <w:jc w:val="both"/>
        <w:rPr>
          <w:rFonts w:ascii="Times" w:hAnsi="Times" w:cs="Times"/>
        </w:rPr>
      </w:pPr>
      <w:r w:rsidRPr="005971FA">
        <w:rPr>
          <w:rFonts w:ascii="Times" w:hAnsi="Times" w:cs="Times"/>
        </w:rPr>
        <w:t>•</w:t>
      </w:r>
      <w:r w:rsidRPr="005971FA">
        <w:rPr>
          <w:rFonts w:ascii="Times" w:hAnsi="Times" w:cs="Times"/>
        </w:rPr>
        <w:tab/>
        <w:t>Falla total de los sensores</w:t>
      </w:r>
    </w:p>
    <w:p w14:paraId="5E821BB8" w14:textId="77777777" w:rsidR="005971FA" w:rsidRPr="005971FA" w:rsidRDefault="005971FA" w:rsidP="008011DF">
      <w:pPr>
        <w:pStyle w:val="Textoindependiente"/>
        <w:spacing w:after="120"/>
        <w:ind w:firstLine="284"/>
        <w:jc w:val="both"/>
        <w:rPr>
          <w:rFonts w:ascii="Times" w:hAnsi="Times" w:cs="Times"/>
        </w:rPr>
      </w:pPr>
      <w:r w:rsidRPr="005971FA">
        <w:rPr>
          <w:rFonts w:ascii="Times" w:hAnsi="Times" w:cs="Times"/>
        </w:rPr>
        <w:t>•</w:t>
      </w:r>
      <w:r w:rsidRPr="005971FA">
        <w:rPr>
          <w:rFonts w:ascii="Times" w:hAnsi="Times" w:cs="Times"/>
        </w:rPr>
        <w:tab/>
        <w:t>Falla oculta de los sensores</w:t>
      </w:r>
    </w:p>
    <w:p w14:paraId="406E4AF8" w14:textId="7354C54C" w:rsidR="005971FA" w:rsidRPr="00807C4D" w:rsidRDefault="0041425A">
      <w:pPr>
        <w:pStyle w:val="Ttulo1erNivel"/>
        <w:numPr>
          <w:ilvl w:val="1"/>
          <w:numId w:val="45"/>
        </w:numPr>
        <w:ind w:left="0" w:firstLine="0"/>
        <w:pPrChange w:id="7" w:author="Carlos Binker" w:date="2024-09-11T10:25:00Z">
          <w:pPr>
            <w:pStyle w:val="Ttulo1erNivel"/>
          </w:pPr>
        </w:pPrChange>
      </w:pPr>
      <w:r>
        <w:t xml:space="preserve">Escenario de </w:t>
      </w:r>
      <w:del w:id="8" w:author="Carlos Binker" w:date="2024-09-11T10:22:00Z">
        <w:r w:rsidR="00D65837" w:rsidDel="00BF14C2">
          <w:delText>2.1</w:delText>
        </w:r>
        <w:r w:rsidR="008D0727" w:rsidDel="00BF14C2">
          <w:delText xml:space="preserve"> </w:delText>
        </w:r>
      </w:del>
      <w:r w:rsidR="005971FA" w:rsidRPr="00807C4D">
        <w:t>Falla total de los sensores</w:t>
      </w:r>
    </w:p>
    <w:p w14:paraId="534E6AE6" w14:textId="167682F6" w:rsidR="005971FA" w:rsidRDefault="005971FA" w:rsidP="00A2112F">
      <w:pPr>
        <w:pStyle w:val="Textoindependiente"/>
        <w:spacing w:after="120"/>
        <w:ind w:firstLine="284"/>
        <w:jc w:val="both"/>
        <w:rPr>
          <w:rFonts w:ascii="Times" w:hAnsi="Times" w:cs="Times"/>
        </w:rPr>
      </w:pPr>
      <w:r w:rsidRPr="005971FA">
        <w:rPr>
          <w:rFonts w:ascii="Times" w:hAnsi="Times" w:cs="Times"/>
        </w:rPr>
        <w:t>En est</w:t>
      </w:r>
      <w:r w:rsidR="0041425A">
        <w:rPr>
          <w:rFonts w:ascii="Times" w:hAnsi="Times" w:cs="Times"/>
        </w:rPr>
        <w:t>e</w:t>
      </w:r>
      <w:r w:rsidRPr="005971FA">
        <w:rPr>
          <w:rFonts w:ascii="Times" w:hAnsi="Times" w:cs="Times"/>
        </w:rPr>
        <w:t xml:space="preserve"> primer </w:t>
      </w:r>
      <w:r w:rsidR="0041425A">
        <w:rPr>
          <w:rFonts w:ascii="Times" w:hAnsi="Times" w:cs="Times"/>
        </w:rPr>
        <w:t>escenario</w:t>
      </w:r>
      <w:r w:rsidRPr="005971FA">
        <w:rPr>
          <w:rFonts w:ascii="Times" w:hAnsi="Times" w:cs="Times"/>
        </w:rPr>
        <w:t xml:space="preserve">, se trabajó únicamente </w:t>
      </w:r>
      <w:r w:rsidR="002C748E" w:rsidRPr="005971FA">
        <w:rPr>
          <w:rFonts w:ascii="Times" w:hAnsi="Times" w:cs="Times"/>
        </w:rPr>
        <w:t xml:space="preserve">con </w:t>
      </w:r>
      <w:r w:rsidRPr="005971FA">
        <w:rPr>
          <w:rFonts w:ascii="Times" w:hAnsi="Times" w:cs="Times"/>
        </w:rPr>
        <w:t xml:space="preserve">un subconjunto de los sensores habilitados, asumiendo que los demás sensores han fallado completamente y el que sistema es consciente de ello y por lo tanto utiliza modelos entrenados específicamente para el conjunto de sensores restantes. Esto tiene similitudes con un </w:t>
      </w:r>
      <w:hyperlink r:id="rId10" w:history="1">
        <w:r w:rsidRPr="008479E0">
          <w:rPr>
            <w:rStyle w:val="Hipervnculo"/>
            <w:rFonts w:ascii="Times" w:hAnsi="Times" w:cs="Times"/>
          </w:rPr>
          <w:t>paper</w:t>
        </w:r>
      </w:hyperlink>
      <w:r w:rsidRPr="005971FA">
        <w:rPr>
          <w:rFonts w:ascii="Times" w:hAnsi="Times" w:cs="Times"/>
        </w:rPr>
        <w:t xml:space="preserve"> </w:t>
      </w:r>
      <w:r w:rsidR="00B40F1B" w:rsidRPr="005971FA">
        <w:rPr>
          <w:rFonts w:ascii="Times" w:hAnsi="Times" w:cs="Times"/>
        </w:rPr>
        <w:t xml:space="preserve">ya existente </w:t>
      </w:r>
      <w:del w:id="9" w:author="Carlos Binker" w:date="2024-09-11T11:31:00Z">
        <w:r w:rsidR="00B40F1B" w:rsidRPr="005971FA" w:rsidDel="00837596">
          <w:rPr>
            <w:rFonts w:ascii="Times" w:hAnsi="Times" w:cs="Times"/>
          </w:rPr>
          <w:delText>p</w:delText>
        </w:r>
      </w:del>
      <w:r w:rsidR="0001337C" w:rsidRPr="005971FA">
        <w:rPr>
          <w:rFonts w:ascii="Times" w:hAnsi="Times" w:cs="Times"/>
        </w:rPr>
        <w:t>ubicado</w:t>
      </w:r>
      <w:r w:rsidR="00B40F1B" w:rsidRPr="005971FA">
        <w:rPr>
          <w:rFonts w:ascii="Times" w:hAnsi="Times" w:cs="Times"/>
        </w:rPr>
        <w:t xml:space="preserve"> en IEEE International Conference on Machine Learning and Applications (ICMLA 2022)</w:t>
      </w:r>
      <w:r w:rsidR="00C11A37">
        <w:rPr>
          <w:rFonts w:ascii="Times" w:hAnsi="Times" w:cs="Times"/>
        </w:rPr>
        <w:t xml:space="preserve"> [4]</w:t>
      </w:r>
      <w:r w:rsidR="00B40F1B" w:rsidRPr="005971FA">
        <w:rPr>
          <w:rFonts w:ascii="Times" w:hAnsi="Times" w:cs="Times"/>
        </w:rPr>
        <w:t xml:space="preserve">, </w:t>
      </w:r>
      <w:r w:rsidR="00C11A37">
        <w:rPr>
          <w:rFonts w:ascii="Times" w:hAnsi="Times" w:cs="Times"/>
        </w:rPr>
        <w:t>al cual</w:t>
      </w:r>
      <w:r w:rsidRPr="005971FA">
        <w:rPr>
          <w:rFonts w:ascii="Times" w:hAnsi="Times" w:cs="Times"/>
        </w:rPr>
        <w:t xml:space="preserve"> tomamos de referencia como trabajo previo de la temática planteada</w:t>
      </w:r>
      <w:r w:rsidR="0002707A">
        <w:rPr>
          <w:rFonts w:ascii="Times" w:hAnsi="Times" w:cs="Times"/>
        </w:rPr>
        <w:t xml:space="preserve">, </w:t>
      </w:r>
      <w:r w:rsidR="0002707A" w:rsidRPr="0002707A">
        <w:rPr>
          <w:rFonts w:ascii="Times" w:hAnsi="Times" w:cs="Times"/>
        </w:rPr>
        <w:t>pero en este caso se trabaj</w:t>
      </w:r>
      <w:r w:rsidR="00A2112F">
        <w:rPr>
          <w:rFonts w:ascii="Times" w:hAnsi="Times" w:cs="Times"/>
        </w:rPr>
        <w:t>ó</w:t>
      </w:r>
      <w:r w:rsidR="0002707A" w:rsidRPr="0002707A">
        <w:rPr>
          <w:rFonts w:ascii="Times" w:hAnsi="Times" w:cs="Times"/>
        </w:rPr>
        <w:t xml:space="preserve"> con modelos ligeros de tal forma que se pueda tener un modelo acorde a cada subconjunto de sensores, aprovechando que el caso de prueba es particularmente amigable a este enfoque.</w:t>
      </w:r>
    </w:p>
    <w:p w14:paraId="0F052C2E" w14:textId="7EDD2CA8" w:rsidR="00597F61" w:rsidRPr="00807C4D" w:rsidRDefault="0041425A">
      <w:pPr>
        <w:pStyle w:val="Ttulo1erNivel"/>
        <w:numPr>
          <w:ilvl w:val="1"/>
          <w:numId w:val="45"/>
        </w:numPr>
        <w:ind w:left="0" w:firstLine="0"/>
        <w:pPrChange w:id="10" w:author="Carlos Binker" w:date="2024-09-11T10:25:00Z">
          <w:pPr>
            <w:pStyle w:val="Ttulo1erNivel"/>
          </w:pPr>
        </w:pPrChange>
      </w:pPr>
      <w:r>
        <w:t xml:space="preserve">Escenario de </w:t>
      </w:r>
      <w:del w:id="11" w:author="Carlos Binker" w:date="2024-09-11T10:25:00Z">
        <w:r w:rsidR="00CE79B3" w:rsidDel="00A01D45">
          <w:delText>2.2</w:delText>
        </w:r>
        <w:r w:rsidR="00413A82" w:rsidDel="00A01D45">
          <w:delText xml:space="preserve"> </w:delText>
        </w:r>
      </w:del>
      <w:r w:rsidR="00597F61" w:rsidRPr="00807C4D">
        <w:t xml:space="preserve">Falla </w:t>
      </w:r>
      <w:r w:rsidR="00597F61">
        <w:t>oculta</w:t>
      </w:r>
      <w:r w:rsidR="00597F61" w:rsidRPr="00807C4D">
        <w:t xml:space="preserve"> de los sensores</w:t>
      </w:r>
    </w:p>
    <w:p w14:paraId="2A0C61EE" w14:textId="2F030682" w:rsidR="00512CEC" w:rsidRDefault="00DD1C3C" w:rsidP="00512CEC">
      <w:pPr>
        <w:pStyle w:val="Textoindependiente"/>
        <w:spacing w:after="120"/>
        <w:ind w:firstLine="284"/>
        <w:jc w:val="both"/>
        <w:rPr>
          <w:rFonts w:ascii="Times" w:hAnsi="Times" w:cs="Times"/>
        </w:rPr>
      </w:pPr>
      <w:r w:rsidRPr="00DD1C3C">
        <w:rPr>
          <w:rFonts w:ascii="Times" w:hAnsi="Times" w:cs="Times"/>
        </w:rPr>
        <w:t xml:space="preserve">En este </w:t>
      </w:r>
      <w:r w:rsidR="0041425A">
        <w:rPr>
          <w:rFonts w:ascii="Times" w:hAnsi="Times" w:cs="Times"/>
        </w:rPr>
        <w:t>escenario</w:t>
      </w:r>
      <w:r w:rsidRPr="00DD1C3C">
        <w:rPr>
          <w:rFonts w:ascii="Times" w:hAnsi="Times" w:cs="Times"/>
        </w:rPr>
        <w:t xml:space="preserve"> se model</w:t>
      </w:r>
      <w:r w:rsidR="002A1655">
        <w:rPr>
          <w:rFonts w:ascii="Times" w:hAnsi="Times" w:cs="Times"/>
        </w:rPr>
        <w:t>ó</w:t>
      </w:r>
      <w:r w:rsidRPr="00DD1C3C">
        <w:rPr>
          <w:rFonts w:ascii="Times" w:hAnsi="Times" w:cs="Times"/>
        </w:rPr>
        <w:t xml:space="preserve"> la falla introduciendo ruido en los sensores, pero sin que el </w:t>
      </w:r>
      <w:r w:rsidR="002A1655" w:rsidRPr="00DD1C3C">
        <w:rPr>
          <w:rFonts w:ascii="Times" w:hAnsi="Times" w:cs="Times"/>
        </w:rPr>
        <w:t>sistema</w:t>
      </w:r>
      <w:r w:rsidRPr="00DD1C3C">
        <w:rPr>
          <w:rFonts w:ascii="Times" w:hAnsi="Times" w:cs="Times"/>
        </w:rPr>
        <w:t xml:space="preserve"> </w:t>
      </w:r>
      <w:r w:rsidR="002A1655">
        <w:rPr>
          <w:rFonts w:ascii="Times" w:hAnsi="Times" w:cs="Times"/>
        </w:rPr>
        <w:t>se percatara de dicha situación</w:t>
      </w:r>
      <w:r w:rsidRPr="00DD1C3C">
        <w:rPr>
          <w:rFonts w:ascii="Times" w:hAnsi="Times" w:cs="Times"/>
        </w:rPr>
        <w:t>, siendo esto algo no contemplado en el trabajo citado</w:t>
      </w:r>
      <w:r w:rsidR="00C10C47">
        <w:rPr>
          <w:rFonts w:ascii="Times" w:hAnsi="Times" w:cs="Times"/>
        </w:rPr>
        <w:t xml:space="preserve"> en el punto anterior</w:t>
      </w:r>
      <w:r w:rsidR="00316040">
        <w:rPr>
          <w:rFonts w:ascii="Times" w:hAnsi="Times" w:cs="Times"/>
        </w:rPr>
        <w:t xml:space="preserve"> y constituye por lo tanto </w:t>
      </w:r>
      <w:r w:rsidR="00316040" w:rsidRPr="0041425A">
        <w:rPr>
          <w:rFonts w:ascii="Times" w:hAnsi="Times" w:cs="Times"/>
          <w:i/>
          <w:iCs/>
        </w:rPr>
        <w:t xml:space="preserve">nuestro aporte al </w:t>
      </w:r>
      <w:r w:rsidR="00FF7A57" w:rsidRPr="0041425A">
        <w:rPr>
          <w:rFonts w:ascii="Times" w:hAnsi="Times" w:cs="Times"/>
          <w:i/>
          <w:iCs/>
        </w:rPr>
        <w:t xml:space="preserve">caso de </w:t>
      </w:r>
      <w:r w:rsidR="00316040" w:rsidRPr="0041425A">
        <w:rPr>
          <w:rFonts w:ascii="Times" w:hAnsi="Times" w:cs="Times"/>
          <w:i/>
          <w:iCs/>
        </w:rPr>
        <w:t>estudio en cuestión</w:t>
      </w:r>
      <w:r w:rsidRPr="00DD1C3C">
        <w:rPr>
          <w:rFonts w:ascii="Times" w:hAnsi="Times" w:cs="Times"/>
        </w:rPr>
        <w:t>. Se busc</w:t>
      </w:r>
      <w:r w:rsidR="0041425A">
        <w:rPr>
          <w:rFonts w:ascii="Times" w:hAnsi="Times" w:cs="Times"/>
        </w:rPr>
        <w:t>ó</w:t>
      </w:r>
      <w:r w:rsidRPr="00DD1C3C">
        <w:rPr>
          <w:rFonts w:ascii="Times" w:hAnsi="Times" w:cs="Times"/>
        </w:rPr>
        <w:t xml:space="preserve"> evaluar la robustez de los modelos originales frente a la introducción de ruido en los datos de validación.</w:t>
      </w:r>
      <w:r w:rsidR="00512CEC">
        <w:rPr>
          <w:rFonts w:ascii="Times" w:hAnsi="Times" w:cs="Times"/>
        </w:rPr>
        <w:t xml:space="preserve"> </w:t>
      </w:r>
      <w:r w:rsidR="00512CEC" w:rsidRPr="00512CEC">
        <w:rPr>
          <w:rFonts w:ascii="Times" w:hAnsi="Times" w:cs="Times"/>
        </w:rPr>
        <w:t>También se evalu</w:t>
      </w:r>
      <w:r w:rsidR="00F16A94">
        <w:rPr>
          <w:rFonts w:ascii="Times" w:hAnsi="Times" w:cs="Times"/>
        </w:rPr>
        <w:t>ó</w:t>
      </w:r>
      <w:r w:rsidR="00512CEC" w:rsidRPr="00512CEC">
        <w:rPr>
          <w:rFonts w:ascii="Times" w:hAnsi="Times" w:cs="Times"/>
        </w:rPr>
        <w:t xml:space="preserve"> si mejor</w:t>
      </w:r>
      <w:r w:rsidR="00F16A94">
        <w:rPr>
          <w:rFonts w:ascii="Times" w:hAnsi="Times" w:cs="Times"/>
        </w:rPr>
        <w:t>ó</w:t>
      </w:r>
      <w:r w:rsidR="00512CEC" w:rsidRPr="00512CEC">
        <w:rPr>
          <w:rFonts w:ascii="Times" w:hAnsi="Times" w:cs="Times"/>
        </w:rPr>
        <w:t xml:space="preserve"> esta precisión al incorporar </w:t>
      </w:r>
      <w:r w:rsidR="00512CEC" w:rsidRPr="00512CEC">
        <w:rPr>
          <w:rFonts w:ascii="Times" w:hAnsi="Times" w:cs="Times"/>
          <w:b/>
          <w:bCs/>
          <w:i/>
          <w:iCs/>
        </w:rPr>
        <w:t>data aumentation</w:t>
      </w:r>
      <w:r w:rsidR="00512CEC">
        <w:rPr>
          <w:rFonts w:ascii="Times" w:hAnsi="Times" w:cs="Times"/>
        </w:rPr>
        <w:t xml:space="preserve"> [5]</w:t>
      </w:r>
      <w:r w:rsidR="00512CEC" w:rsidRPr="00512CEC">
        <w:rPr>
          <w:rFonts w:ascii="Times" w:hAnsi="Times" w:cs="Times"/>
        </w:rPr>
        <w:t xml:space="preserve">, es decir introducir casos con ruido </w:t>
      </w:r>
      <w:r w:rsidR="00512CEC" w:rsidRPr="00512CEC">
        <w:rPr>
          <w:rFonts w:ascii="Times" w:hAnsi="Times" w:cs="Times"/>
        </w:rPr>
        <w:t>introducido en los datos de entrenamiento.</w:t>
      </w:r>
    </w:p>
    <w:p w14:paraId="6B4A5C91" w14:textId="3AA2335A" w:rsidR="00DD1C3C" w:rsidRDefault="00DB14A2" w:rsidP="0002361E">
      <w:pPr>
        <w:pStyle w:val="Ttulo1erNivel"/>
        <w:numPr>
          <w:ilvl w:val="0"/>
          <w:numId w:val="29"/>
        </w:numPr>
        <w:ind w:left="0" w:firstLine="0"/>
      </w:pPr>
      <w:r w:rsidRPr="00DB14A2">
        <w:t xml:space="preserve">Modelos </w:t>
      </w:r>
      <w:r w:rsidR="00F16A94">
        <w:t xml:space="preserve">estadísticos </w:t>
      </w:r>
      <w:r w:rsidRPr="00DB14A2">
        <w:t>a emplear</w:t>
      </w:r>
    </w:p>
    <w:p w14:paraId="4D495176" w14:textId="75DBAD3E" w:rsidR="00AB66CF" w:rsidRDefault="00AB66CF">
      <w:pPr>
        <w:pStyle w:val="Ttulo1erNivel"/>
        <w:numPr>
          <w:ilvl w:val="1"/>
          <w:numId w:val="50"/>
        </w:numPr>
        <w:ind w:left="0" w:firstLine="0"/>
        <w:pPrChange w:id="12" w:author="Carlos Binker" w:date="2024-09-11T10:32:00Z">
          <w:pPr>
            <w:pStyle w:val="Ttulo1erNivel"/>
          </w:pPr>
        </w:pPrChange>
      </w:pPr>
      <w:del w:id="13" w:author="Carlos Binker" w:date="2024-09-11T10:26:00Z">
        <w:r w:rsidDel="00B44F33">
          <w:delText>3.1</w:delText>
        </w:r>
        <w:r w:rsidR="00CE0936" w:rsidDel="00B44F33">
          <w:delText xml:space="preserve"> </w:delText>
        </w:r>
      </w:del>
      <w:r>
        <w:t>Com</w:t>
      </w:r>
      <w:r w:rsidR="008C2E67">
        <w:t>parativa</w:t>
      </w:r>
      <w:r w:rsidR="00CE0936">
        <w:t xml:space="preserve"> de los modelos</w:t>
      </w:r>
    </w:p>
    <w:p w14:paraId="65B924F0" w14:textId="53430732" w:rsidR="00402910" w:rsidRDefault="00BC6D3B" w:rsidP="00442406">
      <w:pPr>
        <w:pStyle w:val="Textoindependiente"/>
        <w:spacing w:after="120"/>
        <w:ind w:firstLine="284"/>
        <w:jc w:val="both"/>
        <w:rPr>
          <w:rFonts w:ascii="Times" w:hAnsi="Times" w:cs="Times"/>
        </w:rPr>
      </w:pPr>
      <w:r>
        <w:rPr>
          <w:rFonts w:ascii="Times" w:hAnsi="Times" w:cs="Times"/>
        </w:rPr>
        <w:t>Se compararán</w:t>
      </w:r>
      <w:r w:rsidR="00282A84">
        <w:rPr>
          <w:rFonts w:ascii="Times" w:hAnsi="Times" w:cs="Times"/>
        </w:rPr>
        <w:t xml:space="preserve"> </w:t>
      </w:r>
      <w:r w:rsidR="00442406" w:rsidRPr="00442406">
        <w:rPr>
          <w:rFonts w:ascii="Times" w:hAnsi="Times" w:cs="Times"/>
        </w:rPr>
        <w:t xml:space="preserve">diversos modelos de aprendizaje automático disponibles en la biblioteca </w:t>
      </w:r>
      <w:r w:rsidR="00442406" w:rsidRPr="00282A84">
        <w:rPr>
          <w:rFonts w:ascii="Times" w:hAnsi="Times" w:cs="Times"/>
          <w:i/>
          <w:iCs/>
        </w:rPr>
        <w:t>sklearn</w:t>
      </w:r>
      <w:r w:rsidR="00282A84">
        <w:rPr>
          <w:rFonts w:ascii="Times" w:hAnsi="Times" w:cs="Times"/>
        </w:rPr>
        <w:t xml:space="preserve"> [6]</w:t>
      </w:r>
      <w:r w:rsidR="00442406" w:rsidRPr="00442406">
        <w:rPr>
          <w:rFonts w:ascii="Times" w:hAnsi="Times" w:cs="Times"/>
        </w:rPr>
        <w:t xml:space="preserve">. </w:t>
      </w:r>
      <w:r w:rsidR="00282A84">
        <w:rPr>
          <w:rFonts w:ascii="Times" w:hAnsi="Times" w:cs="Times"/>
        </w:rPr>
        <w:t>Los mismos son</w:t>
      </w:r>
      <w:r w:rsidR="00442406" w:rsidRPr="00442406">
        <w:rPr>
          <w:rFonts w:ascii="Times" w:hAnsi="Times" w:cs="Times"/>
        </w:rPr>
        <w:t>:</w:t>
      </w:r>
    </w:p>
    <w:p w14:paraId="2C0DC3F1" w14:textId="32216653" w:rsidR="000967EB" w:rsidRDefault="00562B6F" w:rsidP="000967EB">
      <w:pPr>
        <w:pStyle w:val="Textoindependiente"/>
        <w:numPr>
          <w:ilvl w:val="0"/>
          <w:numId w:val="42"/>
        </w:numPr>
        <w:spacing w:after="120"/>
        <w:jc w:val="both"/>
        <w:rPr>
          <w:rFonts w:ascii="Times" w:hAnsi="Times" w:cs="Times"/>
        </w:rPr>
      </w:pPr>
      <w:r>
        <w:rPr>
          <w:rFonts w:ascii="Times" w:hAnsi="Times" w:cs="Times"/>
        </w:rPr>
        <w:t xml:space="preserve">Regresión </w:t>
      </w:r>
      <w:r w:rsidR="00EF3D59">
        <w:rPr>
          <w:rFonts w:ascii="Times" w:hAnsi="Times" w:cs="Times"/>
        </w:rPr>
        <w:t>L</w:t>
      </w:r>
      <w:r>
        <w:rPr>
          <w:rFonts w:ascii="Times" w:hAnsi="Times" w:cs="Times"/>
        </w:rPr>
        <w:t>ogística</w:t>
      </w:r>
      <w:r w:rsidR="001619F5">
        <w:rPr>
          <w:rFonts w:ascii="Times" w:hAnsi="Times" w:cs="Times"/>
        </w:rPr>
        <w:t xml:space="preserve"> [</w:t>
      </w:r>
      <w:r w:rsidR="00F16A94">
        <w:rPr>
          <w:rFonts w:ascii="Times" w:hAnsi="Times" w:cs="Times"/>
        </w:rPr>
        <w:t>7</w:t>
      </w:r>
      <w:r w:rsidR="001619F5">
        <w:rPr>
          <w:rFonts w:ascii="Times" w:hAnsi="Times" w:cs="Times"/>
        </w:rPr>
        <w:t>]</w:t>
      </w:r>
    </w:p>
    <w:p w14:paraId="274815AC" w14:textId="4E363131" w:rsidR="00562B6F" w:rsidRDefault="00562B6F" w:rsidP="000967EB">
      <w:pPr>
        <w:pStyle w:val="Textoindependiente"/>
        <w:numPr>
          <w:ilvl w:val="0"/>
          <w:numId w:val="42"/>
        </w:numPr>
        <w:spacing w:after="120"/>
        <w:jc w:val="both"/>
        <w:rPr>
          <w:rFonts w:ascii="Times" w:hAnsi="Times" w:cs="Times"/>
        </w:rPr>
      </w:pPr>
      <w:r>
        <w:rPr>
          <w:rFonts w:ascii="Times" w:hAnsi="Times" w:cs="Times"/>
        </w:rPr>
        <w:t>Random Forest</w:t>
      </w:r>
      <w:r w:rsidR="001619F5">
        <w:rPr>
          <w:rFonts w:ascii="Times" w:hAnsi="Times" w:cs="Times"/>
        </w:rPr>
        <w:t xml:space="preserve"> [</w:t>
      </w:r>
      <w:r w:rsidR="00F16A94">
        <w:rPr>
          <w:rFonts w:ascii="Times" w:hAnsi="Times" w:cs="Times"/>
        </w:rPr>
        <w:t>8</w:t>
      </w:r>
      <w:r w:rsidR="001619F5">
        <w:rPr>
          <w:rFonts w:ascii="Times" w:hAnsi="Times" w:cs="Times"/>
        </w:rPr>
        <w:t>]</w:t>
      </w:r>
    </w:p>
    <w:p w14:paraId="4BC0D7FF" w14:textId="6CB3D1A4" w:rsidR="00562B6F" w:rsidRDefault="00CE3773" w:rsidP="000967EB">
      <w:pPr>
        <w:pStyle w:val="Textoindependiente"/>
        <w:numPr>
          <w:ilvl w:val="0"/>
          <w:numId w:val="42"/>
        </w:numPr>
        <w:spacing w:after="120"/>
        <w:jc w:val="both"/>
        <w:rPr>
          <w:rFonts w:ascii="Times" w:hAnsi="Times" w:cs="Times"/>
        </w:rPr>
      </w:pPr>
      <w:r w:rsidRPr="00CE3773">
        <w:rPr>
          <w:rFonts w:ascii="Times" w:hAnsi="Times" w:cs="Times"/>
        </w:rPr>
        <w:t>SVM (Support Vector Machine)</w:t>
      </w:r>
      <w:r w:rsidR="001619F5">
        <w:rPr>
          <w:rFonts w:ascii="Times" w:hAnsi="Times" w:cs="Times"/>
        </w:rPr>
        <w:t xml:space="preserve"> [</w:t>
      </w:r>
      <w:r w:rsidR="00F16A94">
        <w:rPr>
          <w:rFonts w:ascii="Times" w:hAnsi="Times" w:cs="Times"/>
        </w:rPr>
        <w:t>9</w:t>
      </w:r>
      <w:r w:rsidR="001619F5">
        <w:rPr>
          <w:rFonts w:ascii="Times" w:hAnsi="Times" w:cs="Times"/>
        </w:rPr>
        <w:t>]</w:t>
      </w:r>
    </w:p>
    <w:p w14:paraId="3E88C7B7" w14:textId="6BA4566D" w:rsidR="00253326" w:rsidRDefault="00253326" w:rsidP="000967EB">
      <w:pPr>
        <w:pStyle w:val="Textoindependiente"/>
        <w:numPr>
          <w:ilvl w:val="0"/>
          <w:numId w:val="42"/>
        </w:numPr>
        <w:spacing w:after="120"/>
        <w:jc w:val="both"/>
        <w:rPr>
          <w:rFonts w:ascii="Times" w:hAnsi="Times" w:cs="Times"/>
        </w:rPr>
      </w:pPr>
      <w:r w:rsidRPr="00253326">
        <w:rPr>
          <w:rFonts w:ascii="Times" w:hAnsi="Times" w:cs="Times"/>
        </w:rPr>
        <w:t>Gradient Boosting</w:t>
      </w:r>
      <w:r>
        <w:rPr>
          <w:rFonts w:ascii="Times" w:hAnsi="Times" w:cs="Times"/>
        </w:rPr>
        <w:t xml:space="preserve"> [10]</w:t>
      </w:r>
    </w:p>
    <w:p w14:paraId="22D9E952" w14:textId="106FF252" w:rsidR="00DB14A2" w:rsidRDefault="00873CFF">
      <w:pPr>
        <w:pStyle w:val="Ttulo1erNivel"/>
        <w:numPr>
          <w:ilvl w:val="1"/>
          <w:numId w:val="50"/>
        </w:numPr>
        <w:ind w:left="0" w:firstLine="0"/>
        <w:pPrChange w:id="14" w:author="Carlos Binker" w:date="2024-09-11T10:32:00Z">
          <w:pPr>
            <w:pStyle w:val="Ttulo1erNivel"/>
          </w:pPr>
        </w:pPrChange>
      </w:pPr>
      <w:del w:id="15" w:author="Carlos Binker" w:date="2024-09-11T10:32:00Z">
        <w:r w:rsidDel="00117A8E">
          <w:delText xml:space="preserve">3.2 </w:delText>
        </w:r>
        <w:r w:rsidR="00BF537A" w:rsidDel="00396D1E">
          <w:delText>Breve e</w:delText>
        </w:r>
      </w:del>
      <w:ins w:id="16" w:author="Carlos Binker" w:date="2024-09-11T10:32:00Z">
        <w:r w:rsidR="00396D1E">
          <w:t>E</w:t>
        </w:r>
      </w:ins>
      <w:r>
        <w:t xml:space="preserve">xplicación </w:t>
      </w:r>
      <w:ins w:id="17" w:author="Carlos Binker" w:date="2024-09-11T10:32:00Z">
        <w:r w:rsidR="00396D1E">
          <w:t xml:space="preserve">sucinta </w:t>
        </w:r>
      </w:ins>
      <w:r w:rsidR="003E7553">
        <w:t>de</w:t>
      </w:r>
      <w:r>
        <w:t xml:space="preserve"> </w:t>
      </w:r>
      <w:r w:rsidR="00BF537A">
        <w:t>los</w:t>
      </w:r>
      <w:r>
        <w:t xml:space="preserve"> modelo</w:t>
      </w:r>
      <w:r w:rsidR="00BF537A">
        <w:t>s</w:t>
      </w:r>
    </w:p>
    <w:p w14:paraId="08472F98" w14:textId="1C4FD6E0" w:rsidR="00BF537A" w:rsidRDefault="00BF537A">
      <w:pPr>
        <w:pStyle w:val="Ttulo1erNivel"/>
        <w:numPr>
          <w:ilvl w:val="2"/>
          <w:numId w:val="50"/>
        </w:numPr>
        <w:ind w:left="0" w:right="-73" w:firstLine="0"/>
        <w:jc w:val="both"/>
        <w:pPrChange w:id="18" w:author="Carlos Binker" w:date="2024-09-11T10:38:00Z">
          <w:pPr>
            <w:pStyle w:val="Ttulo1erNivel"/>
          </w:pPr>
        </w:pPrChange>
      </w:pPr>
      <w:del w:id="19" w:author="Carlos Binker" w:date="2024-09-11T10:33:00Z">
        <w:r w:rsidDel="00117C4E">
          <w:delText>3.2</w:delText>
        </w:r>
        <w:r w:rsidR="00EF3D59" w:rsidDel="00117C4E">
          <w:delText>.1</w:delText>
        </w:r>
        <w:r w:rsidDel="00117C4E">
          <w:delText xml:space="preserve"> </w:delText>
        </w:r>
      </w:del>
      <w:r w:rsidR="00EF3D59">
        <w:t>Regresión Logística</w:t>
      </w:r>
    </w:p>
    <w:p w14:paraId="2EB3AFCF" w14:textId="77777777" w:rsidR="00ED3B13" w:rsidRPr="00A56731" w:rsidRDefault="00ED3B13">
      <w:pPr>
        <w:pStyle w:val="Textoindependiente"/>
        <w:spacing w:after="120"/>
        <w:ind w:firstLine="284"/>
        <w:jc w:val="both"/>
        <w:rPr>
          <w:ins w:id="20" w:author="Carlos Binker" w:date="2024-09-11T11:31:00Z"/>
          <w:rFonts w:cs="Times"/>
        </w:rPr>
        <w:pPrChange w:id="21" w:author="Carlos Binker" w:date="2024-09-12T11:10:00Z">
          <w:pPr>
            <w:pStyle w:val="Ttulo1erNivel"/>
            <w:spacing w:before="0" w:after="120"/>
            <w:ind w:firstLine="284"/>
            <w:jc w:val="both"/>
          </w:pPr>
        </w:pPrChange>
      </w:pPr>
      <w:r w:rsidRPr="00A56731">
        <w:rPr>
          <w:rFonts w:ascii="Times" w:hAnsi="Times" w:cs="Times"/>
        </w:rPr>
        <w:t xml:space="preserve">La regresión logística consiste en modelar la probabilidad de que una observación con variables predictoras </w:t>
      </w:r>
      <w:r w:rsidRPr="00A56731">
        <w:rPr>
          <w:rFonts w:ascii="Times" w:hAnsi="Times" w:cs="Times"/>
          <w:b/>
          <w:bCs/>
        </w:rPr>
        <w:t>X</w:t>
      </w:r>
      <w:r w:rsidRPr="00A56731">
        <w:rPr>
          <w:rFonts w:ascii="Times" w:hAnsi="Times" w:cs="Times"/>
        </w:rPr>
        <w:t xml:space="preserve"> pertenezca a la clase positiva (</w:t>
      </w:r>
      <w:r w:rsidRPr="00D90837">
        <w:rPr>
          <w:rFonts w:ascii="Times" w:hAnsi="Times" w:cs="Times"/>
          <w:b/>
          <w:bCs/>
        </w:rPr>
        <w:t>Y</w:t>
      </w:r>
      <w:r w:rsidRPr="00D90837">
        <w:rPr>
          <w:rFonts w:ascii="Times" w:hAnsi="Times" w:cs="Times"/>
          <w:b/>
          <w:bCs/>
          <w:rPrChange w:id="22" w:author="Carlos Binker" w:date="2024-09-12T11:10:00Z">
            <w:rPr>
              <w:rFonts w:cs="Times"/>
              <w:b w:val="0"/>
              <w:bCs w:val="0"/>
            </w:rPr>
          </w:rPrChange>
        </w:rPr>
        <w:t>=1</w:t>
      </w:r>
      <w:r w:rsidRPr="00A56731">
        <w:rPr>
          <w:rFonts w:ascii="Times" w:hAnsi="Times" w:cs="Times"/>
        </w:rPr>
        <w:t>) como:</w:t>
      </w:r>
    </w:p>
    <w:p w14:paraId="319E6366" w14:textId="77777777" w:rsidR="00837596" w:rsidRPr="00770464" w:rsidRDefault="00837596" w:rsidP="00837596">
      <w:pPr>
        <w:pStyle w:val="Textoindependiente"/>
        <w:spacing w:before="11"/>
        <w:rPr>
          <w:ins w:id="23" w:author="Carlos Binker" w:date="2024-09-11T11:31:00Z"/>
          <w:rFonts w:ascii="Times" w:hAnsi="Times" w:cs="Times"/>
        </w:rPr>
      </w:pPr>
      <m:oMathPara>
        <m:oMath>
          <m:r>
            <w:rPr>
              <w:rFonts w:ascii="Cambria Math" w:hAnsi="Cambria Math"/>
              <w:lang w:eastAsia="es-AR"/>
            </w:rPr>
            <m:t>P</m:t>
          </m:r>
          <m:d>
            <m:dPr>
              <m:ctrlPr>
                <w:rPr>
                  <w:rFonts w:ascii="Cambria Math" w:hAnsi="Cambria Math"/>
                  <w:i/>
                  <w:lang w:eastAsia="es-AR"/>
                </w:rPr>
              </m:ctrlPr>
            </m:dPr>
            <m:e>
              <m:r>
                <w:rPr>
                  <w:rFonts w:ascii="Cambria Math" w:hAnsi="Cambria Math"/>
                  <w:lang w:eastAsia="es-AR"/>
                </w:rPr>
                <m:t>Y=1</m:t>
              </m:r>
            </m:e>
            <m:e>
              <m:r>
                <w:rPr>
                  <w:rFonts w:ascii="Cambria Math" w:hAnsi="Cambria Math"/>
                  <w:lang w:eastAsia="es-AR"/>
                </w:rPr>
                <m:t>X</m:t>
              </m:r>
            </m:e>
          </m:d>
          <m:r>
            <w:rPr>
              <w:rFonts w:ascii="Cambria Math" w:hAnsi="Cambria Math"/>
              <w:lang w:eastAsia="es-AR"/>
            </w:rPr>
            <m:t>=sigmoide</m:t>
          </m:r>
          <m:d>
            <m:dPr>
              <m:ctrlPr>
                <w:rPr>
                  <w:rFonts w:ascii="Cambria Math" w:hAnsi="Cambria Math"/>
                  <w:i/>
                  <w:lang w:eastAsia="es-AR"/>
                </w:rPr>
              </m:ctrlPr>
            </m:dPr>
            <m:e>
              <m:r>
                <w:rPr>
                  <w:rFonts w:ascii="Cambria Math" w:hAnsi="Cambria Math"/>
                  <w:lang w:eastAsia="es-AR"/>
                </w:rPr>
                <m:t>θ*X</m:t>
              </m:r>
            </m:e>
          </m:d>
          <m:r>
            <w:rPr>
              <w:rFonts w:ascii="Cambria Math" w:hAnsi="Cambria Math"/>
              <w:lang w:eastAsia="es-AR"/>
            </w:rPr>
            <m:t>=</m:t>
          </m:r>
          <m:f>
            <m:fPr>
              <m:ctrlPr>
                <w:rPr>
                  <w:rFonts w:ascii="Cambria Math" w:hAnsi="Cambria Math"/>
                  <w:lang w:eastAsia="es-AR"/>
                </w:rPr>
              </m:ctrlPr>
            </m:fPr>
            <m:num>
              <m:r>
                <w:rPr>
                  <w:rFonts w:ascii="Cambria Math" w:hAnsi="Cambria Math"/>
                  <w:lang w:eastAsia="es-AR"/>
                </w:rPr>
                <m:t>1</m:t>
              </m:r>
              <m:ctrlPr>
                <w:rPr>
                  <w:rFonts w:ascii="Cambria Math" w:hAnsi="Cambria Math"/>
                  <w:i/>
                  <w:lang w:eastAsia="es-AR"/>
                </w:rPr>
              </m:ctrlPr>
            </m:num>
            <m:den>
              <m:r>
                <w:rPr>
                  <w:rFonts w:ascii="Cambria Math" w:hAnsi="Cambria Math"/>
                  <w:lang w:eastAsia="es-AR"/>
                </w:rPr>
                <m:t>1+</m:t>
              </m:r>
              <m:sSup>
                <m:sSupPr>
                  <m:ctrlPr>
                    <w:rPr>
                      <w:rFonts w:ascii="Cambria Math" w:hAnsi="Cambria Math"/>
                      <w:i/>
                      <w:lang w:eastAsia="es-AR"/>
                    </w:rPr>
                  </m:ctrlPr>
                </m:sSupPr>
                <m:e>
                  <m:r>
                    <w:rPr>
                      <w:rFonts w:ascii="Cambria Math" w:hAnsi="Cambria Math"/>
                      <w:lang w:eastAsia="es-AR"/>
                    </w:rPr>
                    <m:t>e</m:t>
                  </m:r>
                </m:e>
                <m:sup>
                  <m:r>
                    <w:rPr>
                      <w:rFonts w:ascii="Cambria Math" w:hAnsi="Cambria Math"/>
                      <w:lang w:eastAsia="es-AR"/>
                    </w:rPr>
                    <m:t>-θ*X</m:t>
                  </m:r>
                </m:sup>
              </m:sSup>
              <m:ctrlPr>
                <w:rPr>
                  <w:rFonts w:ascii="Cambria Math" w:hAnsi="Cambria Math"/>
                  <w:i/>
                  <w:lang w:eastAsia="es-AR"/>
                </w:rPr>
              </m:ctrlPr>
            </m:den>
          </m:f>
        </m:oMath>
      </m:oMathPara>
    </w:p>
    <w:p w14:paraId="4CC3AB42" w14:textId="77777777" w:rsidR="004142A1" w:rsidRDefault="004142A1" w:rsidP="004142A1">
      <w:pPr>
        <w:pStyle w:val="Textoindependiente"/>
        <w:ind w:left="111"/>
        <w:rPr>
          <w:ins w:id="24" w:author="Carlos Binker" w:date="2024-09-11T11:32:00Z"/>
        </w:rPr>
      </w:pPr>
    </w:p>
    <w:p w14:paraId="098DEA88" w14:textId="77777777" w:rsidR="004142A1" w:rsidRDefault="004142A1" w:rsidP="004142A1">
      <w:pPr>
        <w:pStyle w:val="Textoindependiente"/>
        <w:spacing w:after="120"/>
        <w:ind w:firstLine="284"/>
        <w:rPr>
          <w:ins w:id="25" w:author="Carlos Binker" w:date="2024-09-11T11:32:00Z"/>
          <w:lang w:val="es-AR"/>
        </w:rPr>
      </w:pPr>
      <w:ins w:id="26" w:author="Carlos Binker" w:date="2024-09-11T11:32:00Z">
        <w:r w:rsidRPr="00D25780">
          <w:rPr>
            <w:lang w:val="es-AR"/>
          </w:rPr>
          <w:t>Utilizando la función de costo de entropía cruzada:</w:t>
        </w:r>
      </w:ins>
    </w:p>
    <w:p w14:paraId="17CF8EA0" w14:textId="77777777" w:rsidR="004142A1" w:rsidRPr="00EA29CA" w:rsidRDefault="004142A1">
      <w:pPr>
        <w:rPr>
          <w:ins w:id="27" w:author="Carlos Binker" w:date="2024-09-11T11:33:00Z"/>
          <w:sz w:val="14"/>
          <w:szCs w:val="14"/>
          <w:lang w:val="es-AR"/>
        </w:rPr>
        <w:pPrChange w:id="28" w:author="Carlos Binker" w:date="2024-09-11T11:34:00Z">
          <w:pPr>
            <w:spacing w:line="285" w:lineRule="atLeast"/>
          </w:pPr>
        </w:pPrChange>
      </w:pPr>
      <m:oMathPara>
        <m:oMath>
          <m:r>
            <w:rPr>
              <w:rFonts w:ascii="Cambria Math" w:hAnsi="Cambria Math"/>
              <w:sz w:val="14"/>
              <w:szCs w:val="14"/>
              <w:lang w:eastAsia="es-AR"/>
            </w:rPr>
            <m:t>Costo</m:t>
          </m:r>
          <m:d>
            <m:dPr>
              <m:ctrlPr>
                <w:rPr>
                  <w:rFonts w:ascii="Cambria Math" w:hAnsi="Cambria Math"/>
                  <w:i/>
                  <w:sz w:val="14"/>
                  <w:szCs w:val="14"/>
                  <w:lang w:eastAsia="es-AR"/>
                </w:rPr>
              </m:ctrlPr>
            </m:dPr>
            <m:e>
              <m:r>
                <w:rPr>
                  <w:rFonts w:ascii="Cambria Math" w:hAnsi="Cambria Math"/>
                  <w:sz w:val="14"/>
                  <w:szCs w:val="14"/>
                  <w:lang w:eastAsia="es-AR"/>
                </w:rPr>
                <m:t>θ</m:t>
              </m:r>
            </m:e>
          </m:d>
          <m:r>
            <w:rPr>
              <w:rFonts w:ascii="Cambria Math" w:hAnsi="Cambria Math"/>
              <w:sz w:val="14"/>
              <w:szCs w:val="14"/>
              <w:lang w:eastAsia="es-AR"/>
            </w:rPr>
            <m:t>=-</m:t>
          </m:r>
          <m:f>
            <m:fPr>
              <m:ctrlPr>
                <w:rPr>
                  <w:rFonts w:ascii="Cambria Math" w:hAnsi="Cambria Math"/>
                  <w:sz w:val="14"/>
                  <w:szCs w:val="14"/>
                  <w:lang w:eastAsia="es-AR"/>
                </w:rPr>
              </m:ctrlPr>
            </m:fPr>
            <m:num>
              <m:r>
                <w:rPr>
                  <w:rFonts w:ascii="Cambria Math" w:hAnsi="Cambria Math"/>
                  <w:sz w:val="14"/>
                  <w:szCs w:val="14"/>
                  <w:lang w:eastAsia="es-AR"/>
                </w:rPr>
                <m:t>1</m:t>
              </m:r>
              <m:ctrlPr>
                <w:rPr>
                  <w:rFonts w:ascii="Cambria Math" w:hAnsi="Cambria Math"/>
                  <w:i/>
                  <w:sz w:val="14"/>
                  <w:szCs w:val="14"/>
                  <w:lang w:eastAsia="es-AR"/>
                </w:rPr>
              </m:ctrlPr>
            </m:num>
            <m:den>
              <m:r>
                <w:rPr>
                  <w:rFonts w:ascii="Cambria Math" w:hAnsi="Cambria Math"/>
                  <w:sz w:val="14"/>
                  <w:szCs w:val="14"/>
                  <w:lang w:eastAsia="es-AR"/>
                </w:rPr>
                <m:t>m</m:t>
              </m:r>
              <m:ctrlPr>
                <w:rPr>
                  <w:rFonts w:ascii="Cambria Math" w:hAnsi="Cambria Math"/>
                  <w:i/>
                  <w:sz w:val="14"/>
                  <w:szCs w:val="14"/>
                  <w:lang w:eastAsia="es-AR"/>
                </w:rPr>
              </m:ctrlPr>
            </m:den>
          </m:f>
          <m:nary>
            <m:naryPr>
              <m:chr m:val="∑"/>
              <m:ctrlPr>
                <w:rPr>
                  <w:rFonts w:ascii="Cambria Math" w:hAnsi="Cambria Math"/>
                  <w:sz w:val="14"/>
                  <w:szCs w:val="14"/>
                  <w:lang w:eastAsia="es-AR"/>
                </w:rPr>
              </m:ctrlPr>
            </m:naryPr>
            <m:sub>
              <m:r>
                <w:rPr>
                  <w:rFonts w:ascii="Cambria Math" w:hAnsi="Cambria Math"/>
                  <w:sz w:val="14"/>
                  <w:szCs w:val="14"/>
                  <w:lang w:eastAsia="es-AR"/>
                </w:rPr>
                <m:t>i=1</m:t>
              </m:r>
              <m:ctrlPr>
                <w:rPr>
                  <w:rFonts w:ascii="Cambria Math" w:hAnsi="Cambria Math"/>
                  <w:i/>
                  <w:sz w:val="14"/>
                  <w:szCs w:val="14"/>
                  <w:lang w:eastAsia="es-AR"/>
                </w:rPr>
              </m:ctrlPr>
            </m:sub>
            <m:sup>
              <m:r>
                <w:rPr>
                  <w:rFonts w:ascii="Cambria Math" w:hAnsi="Cambria Math"/>
                  <w:sz w:val="14"/>
                  <w:szCs w:val="14"/>
                  <w:lang w:eastAsia="es-AR"/>
                </w:rPr>
                <m:t>m</m:t>
              </m:r>
              <m:ctrlPr>
                <w:rPr>
                  <w:rFonts w:ascii="Cambria Math" w:hAnsi="Cambria Math"/>
                  <w:i/>
                  <w:sz w:val="14"/>
                  <w:szCs w:val="14"/>
                  <w:lang w:eastAsia="es-AR"/>
                </w:rPr>
              </m:ctrlPr>
            </m:sup>
            <m:e>
              <m:sSup>
                <m:sSupPr>
                  <m:ctrlPr>
                    <w:rPr>
                      <w:rFonts w:ascii="Cambria Math" w:hAnsi="Cambria Math"/>
                      <w:i/>
                      <w:sz w:val="14"/>
                      <w:szCs w:val="14"/>
                      <w:lang w:eastAsia="es-AR"/>
                    </w:rPr>
                  </m:ctrlPr>
                </m:sSupPr>
                <m:e>
                  <m:r>
                    <w:rPr>
                      <w:rFonts w:ascii="Cambria Math" w:hAnsi="Cambria Math"/>
                      <w:sz w:val="14"/>
                      <w:szCs w:val="14"/>
                      <w:lang w:eastAsia="es-AR"/>
                    </w:rPr>
                    <m:t>y</m:t>
                  </m:r>
                </m:e>
                <m:sup>
                  <m:d>
                    <m:dPr>
                      <m:ctrlPr>
                        <w:rPr>
                          <w:rFonts w:ascii="Cambria Math" w:hAnsi="Cambria Math"/>
                          <w:i/>
                          <w:sz w:val="14"/>
                          <w:szCs w:val="14"/>
                          <w:lang w:eastAsia="es-AR"/>
                        </w:rPr>
                      </m:ctrlPr>
                    </m:dPr>
                    <m:e>
                      <m:r>
                        <w:rPr>
                          <w:rFonts w:ascii="Cambria Math" w:hAnsi="Cambria Math"/>
                          <w:sz w:val="14"/>
                          <w:szCs w:val="14"/>
                          <w:lang w:eastAsia="es-AR"/>
                        </w:rPr>
                        <m:t>i</m:t>
                      </m:r>
                    </m:e>
                  </m:d>
                </m:sup>
              </m:sSup>
              <m:ctrlPr>
                <w:rPr>
                  <w:rFonts w:ascii="Cambria Math" w:hAnsi="Cambria Math"/>
                  <w:i/>
                  <w:sz w:val="14"/>
                  <w:szCs w:val="14"/>
                  <w:lang w:eastAsia="es-AR"/>
                </w:rPr>
              </m:ctrlPr>
            </m:e>
          </m:nary>
          <m:func>
            <m:funcPr>
              <m:ctrlPr>
                <w:rPr>
                  <w:rFonts w:ascii="Cambria Math" w:hAnsi="Cambria Math"/>
                  <w:sz w:val="14"/>
                  <w:szCs w:val="14"/>
                  <w:lang w:eastAsia="es-AR"/>
                </w:rPr>
              </m:ctrlPr>
            </m:funcPr>
            <m:fName>
              <m:r>
                <m:rPr>
                  <m:sty m:val="p"/>
                </m:rPr>
                <w:rPr>
                  <w:rFonts w:ascii="Cambria Math" w:hAnsi="Cambria Math"/>
                  <w:sz w:val="14"/>
                  <w:szCs w:val="14"/>
                  <w:lang w:eastAsia="es-AR"/>
                </w:rPr>
                <m:t>log</m:t>
              </m:r>
            </m:fName>
            <m:e>
              <m:d>
                <m:dPr>
                  <m:ctrlPr>
                    <w:rPr>
                      <w:rFonts w:ascii="Cambria Math" w:hAnsi="Cambria Math"/>
                      <w:i/>
                      <w:sz w:val="14"/>
                      <w:szCs w:val="14"/>
                      <w:lang w:eastAsia="es-AR"/>
                    </w:rPr>
                  </m:ctrlPr>
                </m:dPr>
                <m:e>
                  <m:sSub>
                    <m:sSubPr>
                      <m:ctrlPr>
                        <w:rPr>
                          <w:rFonts w:ascii="Cambria Math" w:hAnsi="Cambria Math"/>
                          <w:i/>
                          <w:sz w:val="14"/>
                          <w:szCs w:val="14"/>
                          <w:lang w:eastAsia="es-AR"/>
                        </w:rPr>
                      </m:ctrlPr>
                    </m:sSubPr>
                    <m:e>
                      <m:r>
                        <w:rPr>
                          <w:rFonts w:ascii="Cambria Math" w:hAnsi="Cambria Math"/>
                          <w:sz w:val="14"/>
                          <w:szCs w:val="14"/>
                          <w:lang w:eastAsia="es-AR"/>
                        </w:rPr>
                        <m:t>h</m:t>
                      </m:r>
                    </m:e>
                    <m:sub>
                      <m:r>
                        <w:rPr>
                          <w:rFonts w:ascii="Cambria Math" w:hAnsi="Cambria Math"/>
                          <w:sz w:val="14"/>
                          <w:szCs w:val="14"/>
                          <w:lang w:eastAsia="es-AR"/>
                        </w:rPr>
                        <m:t>θ</m:t>
                      </m:r>
                    </m:sub>
                  </m:sSub>
                  <m:d>
                    <m:dPr>
                      <m:ctrlPr>
                        <w:rPr>
                          <w:rFonts w:ascii="Cambria Math" w:hAnsi="Cambria Math"/>
                          <w:i/>
                          <w:sz w:val="14"/>
                          <w:szCs w:val="14"/>
                          <w:lang w:eastAsia="es-AR"/>
                        </w:rPr>
                      </m:ctrlPr>
                    </m:dPr>
                    <m:e>
                      <m:sSup>
                        <m:sSupPr>
                          <m:ctrlPr>
                            <w:rPr>
                              <w:rFonts w:ascii="Cambria Math" w:hAnsi="Cambria Math"/>
                              <w:i/>
                              <w:sz w:val="14"/>
                              <w:szCs w:val="14"/>
                              <w:lang w:eastAsia="es-AR"/>
                            </w:rPr>
                          </m:ctrlPr>
                        </m:sSupPr>
                        <m:e>
                          <m:r>
                            <w:rPr>
                              <w:rFonts w:ascii="Cambria Math" w:hAnsi="Cambria Math"/>
                              <w:sz w:val="14"/>
                              <w:szCs w:val="14"/>
                              <w:lang w:eastAsia="es-AR"/>
                            </w:rPr>
                            <m:t>x</m:t>
                          </m:r>
                        </m:e>
                        <m:sup>
                          <m:d>
                            <m:dPr>
                              <m:ctrlPr>
                                <w:rPr>
                                  <w:rFonts w:ascii="Cambria Math" w:hAnsi="Cambria Math"/>
                                  <w:i/>
                                  <w:sz w:val="14"/>
                                  <w:szCs w:val="14"/>
                                  <w:lang w:eastAsia="es-AR"/>
                                </w:rPr>
                              </m:ctrlPr>
                            </m:dPr>
                            <m:e>
                              <m:r>
                                <w:rPr>
                                  <w:rFonts w:ascii="Cambria Math" w:hAnsi="Cambria Math"/>
                                  <w:sz w:val="14"/>
                                  <w:szCs w:val="14"/>
                                  <w:lang w:eastAsia="es-AR"/>
                                </w:rPr>
                                <m:t>i</m:t>
                              </m:r>
                            </m:e>
                          </m:d>
                        </m:sup>
                      </m:sSup>
                    </m:e>
                  </m:d>
                </m:e>
              </m:d>
            </m:e>
          </m:func>
          <m:r>
            <w:rPr>
              <w:rFonts w:ascii="Cambria Math" w:hAnsi="Cambria Math"/>
              <w:sz w:val="14"/>
              <w:szCs w:val="14"/>
              <w:lang w:eastAsia="es-AR"/>
            </w:rPr>
            <m:t>+</m:t>
          </m:r>
          <m:d>
            <m:dPr>
              <m:ctrlPr>
                <w:rPr>
                  <w:rFonts w:ascii="Cambria Math" w:hAnsi="Cambria Math"/>
                  <w:i/>
                  <w:sz w:val="14"/>
                  <w:szCs w:val="14"/>
                  <w:lang w:eastAsia="es-AR"/>
                </w:rPr>
              </m:ctrlPr>
            </m:dPr>
            <m:e>
              <m:r>
                <w:rPr>
                  <w:rFonts w:ascii="Cambria Math" w:hAnsi="Cambria Math"/>
                  <w:sz w:val="14"/>
                  <w:szCs w:val="14"/>
                  <w:lang w:eastAsia="es-AR"/>
                </w:rPr>
                <m:t>1-</m:t>
              </m:r>
              <m:sSup>
                <m:sSupPr>
                  <m:ctrlPr>
                    <w:rPr>
                      <w:rFonts w:ascii="Cambria Math" w:hAnsi="Cambria Math"/>
                      <w:i/>
                      <w:sz w:val="14"/>
                      <w:szCs w:val="14"/>
                      <w:lang w:eastAsia="es-AR"/>
                    </w:rPr>
                  </m:ctrlPr>
                </m:sSupPr>
                <m:e>
                  <m:r>
                    <w:rPr>
                      <w:rFonts w:ascii="Cambria Math" w:hAnsi="Cambria Math"/>
                      <w:sz w:val="14"/>
                      <w:szCs w:val="14"/>
                      <w:lang w:eastAsia="es-AR"/>
                    </w:rPr>
                    <m:t>y</m:t>
                  </m:r>
                </m:e>
                <m:sup>
                  <m:d>
                    <m:dPr>
                      <m:ctrlPr>
                        <w:rPr>
                          <w:rFonts w:ascii="Cambria Math" w:hAnsi="Cambria Math"/>
                          <w:i/>
                          <w:sz w:val="14"/>
                          <w:szCs w:val="14"/>
                          <w:lang w:eastAsia="es-AR"/>
                        </w:rPr>
                      </m:ctrlPr>
                    </m:dPr>
                    <m:e>
                      <m:r>
                        <w:rPr>
                          <w:rFonts w:ascii="Cambria Math" w:hAnsi="Cambria Math"/>
                          <w:sz w:val="14"/>
                          <w:szCs w:val="14"/>
                          <w:lang w:eastAsia="es-AR"/>
                        </w:rPr>
                        <m:t>i</m:t>
                      </m:r>
                    </m:e>
                  </m:d>
                </m:sup>
              </m:sSup>
            </m:e>
          </m:d>
          <m:func>
            <m:funcPr>
              <m:ctrlPr>
                <w:rPr>
                  <w:rFonts w:ascii="Cambria Math" w:hAnsi="Cambria Math"/>
                  <w:sz w:val="14"/>
                  <w:szCs w:val="14"/>
                  <w:lang w:eastAsia="es-AR"/>
                </w:rPr>
              </m:ctrlPr>
            </m:funcPr>
            <m:fName>
              <m:r>
                <m:rPr>
                  <m:sty m:val="p"/>
                </m:rPr>
                <w:rPr>
                  <w:rFonts w:ascii="Cambria Math" w:hAnsi="Cambria Math"/>
                  <w:sz w:val="14"/>
                  <w:szCs w:val="14"/>
                  <w:lang w:eastAsia="es-AR"/>
                </w:rPr>
                <m:t>log</m:t>
              </m:r>
              <m:ctrlPr>
                <w:rPr>
                  <w:rFonts w:ascii="Cambria Math" w:hAnsi="Cambria Math"/>
                  <w:i/>
                  <w:sz w:val="14"/>
                  <w:szCs w:val="14"/>
                  <w:lang w:eastAsia="es-AR"/>
                </w:rPr>
              </m:ctrlPr>
            </m:fName>
            <m:e>
              <m:d>
                <m:dPr>
                  <m:ctrlPr>
                    <w:rPr>
                      <w:rFonts w:ascii="Cambria Math" w:hAnsi="Cambria Math"/>
                      <w:i/>
                      <w:sz w:val="14"/>
                      <w:szCs w:val="14"/>
                      <w:lang w:eastAsia="es-AR"/>
                    </w:rPr>
                  </m:ctrlPr>
                </m:dPr>
                <m:e>
                  <m:r>
                    <w:rPr>
                      <w:rFonts w:ascii="Cambria Math" w:hAnsi="Cambria Math"/>
                      <w:sz w:val="14"/>
                      <w:szCs w:val="14"/>
                      <w:lang w:eastAsia="es-AR"/>
                    </w:rPr>
                    <m:t>1-</m:t>
                  </m:r>
                  <m:sSub>
                    <m:sSubPr>
                      <m:ctrlPr>
                        <w:rPr>
                          <w:rFonts w:ascii="Cambria Math" w:hAnsi="Cambria Math"/>
                          <w:i/>
                          <w:sz w:val="14"/>
                          <w:szCs w:val="14"/>
                          <w:lang w:eastAsia="es-AR"/>
                        </w:rPr>
                      </m:ctrlPr>
                    </m:sSubPr>
                    <m:e>
                      <m:r>
                        <w:rPr>
                          <w:rFonts w:ascii="Cambria Math" w:hAnsi="Cambria Math"/>
                          <w:sz w:val="14"/>
                          <w:szCs w:val="14"/>
                          <w:lang w:eastAsia="es-AR"/>
                        </w:rPr>
                        <m:t>h</m:t>
                      </m:r>
                    </m:e>
                    <m:sub>
                      <m:r>
                        <w:rPr>
                          <w:rFonts w:ascii="Cambria Math" w:hAnsi="Cambria Math"/>
                          <w:sz w:val="14"/>
                          <w:szCs w:val="14"/>
                          <w:lang w:eastAsia="es-AR"/>
                        </w:rPr>
                        <m:t>θ</m:t>
                      </m:r>
                    </m:sub>
                  </m:sSub>
                  <m:d>
                    <m:dPr>
                      <m:ctrlPr>
                        <w:rPr>
                          <w:rFonts w:ascii="Cambria Math" w:hAnsi="Cambria Math"/>
                          <w:i/>
                          <w:sz w:val="14"/>
                          <w:szCs w:val="14"/>
                          <w:lang w:eastAsia="es-AR"/>
                        </w:rPr>
                      </m:ctrlPr>
                    </m:dPr>
                    <m:e>
                      <m:sSup>
                        <m:sSupPr>
                          <m:ctrlPr>
                            <w:rPr>
                              <w:rFonts w:ascii="Cambria Math" w:hAnsi="Cambria Math"/>
                              <w:i/>
                              <w:sz w:val="14"/>
                              <w:szCs w:val="14"/>
                              <w:lang w:eastAsia="es-AR"/>
                            </w:rPr>
                          </m:ctrlPr>
                        </m:sSupPr>
                        <m:e>
                          <m:r>
                            <w:rPr>
                              <w:rFonts w:ascii="Cambria Math" w:hAnsi="Cambria Math"/>
                              <w:sz w:val="14"/>
                              <w:szCs w:val="14"/>
                              <w:lang w:eastAsia="es-AR"/>
                            </w:rPr>
                            <m:t>x</m:t>
                          </m:r>
                        </m:e>
                        <m:sup>
                          <m:d>
                            <m:dPr>
                              <m:ctrlPr>
                                <w:rPr>
                                  <w:rFonts w:ascii="Cambria Math" w:hAnsi="Cambria Math"/>
                                  <w:i/>
                                  <w:sz w:val="14"/>
                                  <w:szCs w:val="14"/>
                                  <w:lang w:eastAsia="es-AR"/>
                                </w:rPr>
                              </m:ctrlPr>
                            </m:dPr>
                            <m:e>
                              <m:r>
                                <w:rPr>
                                  <w:rFonts w:ascii="Cambria Math" w:hAnsi="Cambria Math"/>
                                  <w:sz w:val="14"/>
                                  <w:szCs w:val="14"/>
                                  <w:lang w:eastAsia="es-AR"/>
                                </w:rPr>
                                <m:t>i</m:t>
                              </m:r>
                            </m:e>
                          </m:d>
                        </m:sup>
                      </m:sSup>
                    </m:e>
                  </m:d>
                </m:e>
              </m:d>
            </m:e>
          </m:func>
          <m:r>
            <m:rPr>
              <m:sty m:val="p"/>
            </m:rPr>
            <w:rPr>
              <w:rFonts w:ascii="Cambria Math" w:hAnsi="Cambria Math"/>
              <w:sz w:val="14"/>
              <w:szCs w:val="14"/>
              <w:lang w:val="es-AR"/>
            </w:rPr>
            <m:t>+</m:t>
          </m:r>
          <m:nary>
            <m:naryPr>
              <m:chr m:val="∑"/>
              <m:ctrlPr>
                <w:rPr>
                  <w:rFonts w:ascii="Cambria Math" w:hAnsi="Cambria Math"/>
                  <w:sz w:val="14"/>
                  <w:szCs w:val="14"/>
                  <w:lang w:val="es-AR"/>
                </w:rPr>
              </m:ctrlPr>
            </m:naryPr>
            <m:sub>
              <m:r>
                <w:rPr>
                  <w:rFonts w:ascii="Cambria Math" w:hAnsi="Cambria Math"/>
                  <w:sz w:val="14"/>
                  <w:szCs w:val="14"/>
                  <w:lang w:val="es-AR"/>
                </w:rPr>
                <m:t>j</m:t>
              </m:r>
              <m:r>
                <m:rPr>
                  <m:sty m:val="p"/>
                </m:rPr>
                <w:rPr>
                  <w:rFonts w:ascii="Cambria Math" w:hAnsi="Cambria Math"/>
                  <w:sz w:val="14"/>
                  <w:szCs w:val="14"/>
                  <w:lang w:val="es-AR"/>
                </w:rPr>
                <m:t>=1</m:t>
              </m:r>
            </m:sub>
            <m:sup>
              <m:r>
                <w:rPr>
                  <w:rFonts w:ascii="Cambria Math" w:hAnsi="Cambria Math"/>
                  <w:sz w:val="14"/>
                  <w:szCs w:val="14"/>
                  <w:lang w:val="es-AR"/>
                </w:rPr>
                <m:t>n</m:t>
              </m:r>
            </m:sup>
            <m:e>
              <m:sSubSup>
                <m:sSubSupPr>
                  <m:ctrlPr>
                    <w:rPr>
                      <w:rFonts w:ascii="Cambria Math" w:hAnsi="Cambria Math"/>
                      <w:sz w:val="14"/>
                      <w:szCs w:val="14"/>
                      <w:lang w:val="es-AR"/>
                    </w:rPr>
                  </m:ctrlPr>
                </m:sSubSupPr>
                <m:e>
                  <m:r>
                    <w:rPr>
                      <w:rFonts w:ascii="Cambria Math" w:hAnsi="Cambria Math"/>
                      <w:sz w:val="14"/>
                      <w:szCs w:val="14"/>
                      <w:lang w:val="es-AR"/>
                    </w:rPr>
                    <m:t>θ</m:t>
                  </m:r>
                </m:e>
                <m:sub>
                  <m:r>
                    <w:rPr>
                      <w:rFonts w:ascii="Cambria Math" w:hAnsi="Cambria Math"/>
                      <w:sz w:val="14"/>
                      <w:szCs w:val="14"/>
                      <w:lang w:val="es-AR"/>
                    </w:rPr>
                    <m:t>j</m:t>
                  </m:r>
                </m:sub>
                <m:sup>
                  <m:r>
                    <m:rPr>
                      <m:sty m:val="p"/>
                    </m:rPr>
                    <w:rPr>
                      <w:rFonts w:ascii="Cambria Math" w:hAnsi="Cambria Math"/>
                      <w:sz w:val="14"/>
                      <w:szCs w:val="14"/>
                      <w:lang w:val="es-AR"/>
                    </w:rPr>
                    <m:t>2</m:t>
                  </m:r>
                </m:sup>
              </m:sSubSup>
            </m:e>
          </m:nary>
        </m:oMath>
      </m:oMathPara>
    </w:p>
    <w:p w14:paraId="657373C1" w14:textId="77777777" w:rsidR="004142A1" w:rsidRDefault="004142A1" w:rsidP="00ED3B13">
      <w:pPr>
        <w:pStyle w:val="Ttulo1erNivel"/>
        <w:spacing w:before="0" w:after="120"/>
        <w:ind w:firstLine="284"/>
        <w:jc w:val="both"/>
        <w:rPr>
          <w:ins w:id="29" w:author="Carlos Binker" w:date="2024-09-11T11:33:00Z"/>
          <w:rFonts w:cs="Times"/>
          <w:b w:val="0"/>
          <w:bCs w:val="0"/>
          <w:kern w:val="0"/>
          <w:sz w:val="20"/>
          <w:szCs w:val="20"/>
        </w:rPr>
      </w:pPr>
    </w:p>
    <w:p w14:paraId="3B3AF712" w14:textId="17940FD0" w:rsidR="00EA29CA" w:rsidRDefault="005B043E" w:rsidP="005B043E">
      <w:pPr>
        <w:pStyle w:val="Ttulo1erNivel"/>
        <w:spacing w:before="0" w:after="120"/>
        <w:ind w:firstLine="284"/>
        <w:jc w:val="both"/>
        <w:rPr>
          <w:rFonts w:cs="Times"/>
          <w:b w:val="0"/>
          <w:bCs w:val="0"/>
          <w:kern w:val="0"/>
          <w:sz w:val="20"/>
          <w:szCs w:val="20"/>
        </w:rPr>
      </w:pPr>
      <w:r>
        <w:rPr>
          <w:rFonts w:cs="Times"/>
          <w:b w:val="0"/>
          <w:bCs w:val="0"/>
          <w:kern w:val="0"/>
          <w:sz w:val="20"/>
          <w:szCs w:val="20"/>
        </w:rPr>
        <w:t>Donde</w:t>
      </w:r>
    </w:p>
    <w:p w14:paraId="1BD4FE69" w14:textId="77777777" w:rsidR="005B043E" w:rsidRPr="002F0250" w:rsidRDefault="008234DE" w:rsidP="005B043E">
      <w:pPr>
        <w:spacing w:after="240"/>
        <w:ind w:firstLine="284"/>
        <w:jc w:val="both"/>
        <w:rPr>
          <w:rFonts w:ascii="Consolas" w:hAnsi="Consolas"/>
          <w:sz w:val="21"/>
          <w:szCs w:val="21"/>
          <w:lang w:eastAsia="es-AR"/>
        </w:rPr>
      </w:pPr>
      <m:oMathPara>
        <m:oMath>
          <m:sSub>
            <m:sSubPr>
              <m:ctrlPr>
                <w:rPr>
                  <w:rFonts w:ascii="Cambria Math" w:hAnsi="Cambria Math"/>
                  <w:i/>
                  <w:sz w:val="20"/>
                  <w:szCs w:val="20"/>
                  <w:lang w:eastAsia="es-AR"/>
                </w:rPr>
              </m:ctrlPr>
            </m:sSubPr>
            <m:e>
              <m:r>
                <w:rPr>
                  <w:rFonts w:ascii="Cambria Math" w:hAnsi="Cambria Math"/>
                  <w:sz w:val="20"/>
                  <w:szCs w:val="20"/>
                  <w:lang w:eastAsia="es-AR"/>
                </w:rPr>
                <m:t>h</m:t>
              </m:r>
            </m:e>
            <m:sub>
              <m:r>
                <w:rPr>
                  <w:rFonts w:ascii="Cambria Math" w:hAnsi="Cambria Math"/>
                  <w:sz w:val="20"/>
                  <w:szCs w:val="20"/>
                  <w:lang w:eastAsia="es-AR"/>
                </w:rPr>
                <m:t>θ</m:t>
              </m:r>
            </m:sub>
          </m:sSub>
          <m:d>
            <m:dPr>
              <m:ctrlPr>
                <w:rPr>
                  <w:rFonts w:ascii="Cambria Math" w:hAnsi="Cambria Math"/>
                  <w:i/>
                  <w:sz w:val="20"/>
                  <w:szCs w:val="20"/>
                  <w:lang w:eastAsia="es-AR"/>
                </w:rPr>
              </m:ctrlPr>
            </m:dPr>
            <m:e>
              <m:r>
                <w:rPr>
                  <w:rFonts w:ascii="Cambria Math" w:hAnsi="Cambria Math"/>
                  <w:sz w:val="20"/>
                  <w:szCs w:val="20"/>
                  <w:lang w:eastAsia="es-AR"/>
                </w:rPr>
                <m:t>x</m:t>
              </m:r>
            </m:e>
          </m:d>
          <m:r>
            <w:rPr>
              <w:rFonts w:ascii="Cambria Math" w:hAnsi="Cambria Math"/>
              <w:sz w:val="20"/>
              <w:szCs w:val="20"/>
              <w:lang w:eastAsia="es-AR"/>
            </w:rPr>
            <m:t>=</m:t>
          </m:r>
          <m:f>
            <m:fPr>
              <m:ctrlPr>
                <w:rPr>
                  <w:rFonts w:ascii="Cambria Math" w:hAnsi="Cambria Math"/>
                  <w:sz w:val="20"/>
                  <w:szCs w:val="20"/>
                  <w:lang w:eastAsia="es-AR"/>
                </w:rPr>
              </m:ctrlPr>
            </m:fPr>
            <m:num>
              <m:r>
                <w:rPr>
                  <w:rFonts w:ascii="Cambria Math" w:hAnsi="Cambria Math"/>
                  <w:sz w:val="20"/>
                  <w:szCs w:val="20"/>
                  <w:lang w:eastAsia="es-AR"/>
                </w:rPr>
                <m:t>1</m:t>
              </m:r>
              <m:ctrlPr>
                <w:rPr>
                  <w:rFonts w:ascii="Cambria Math" w:hAnsi="Cambria Math"/>
                  <w:i/>
                  <w:sz w:val="20"/>
                  <w:szCs w:val="20"/>
                  <w:lang w:eastAsia="es-AR"/>
                </w:rPr>
              </m:ctrlPr>
            </m:num>
            <m:den>
              <m:r>
                <w:rPr>
                  <w:rFonts w:ascii="Cambria Math" w:hAnsi="Cambria Math"/>
                  <w:sz w:val="20"/>
                  <w:szCs w:val="20"/>
                  <w:lang w:eastAsia="es-AR"/>
                </w:rPr>
                <m:t>1+</m:t>
              </m:r>
              <m:sSup>
                <m:sSupPr>
                  <m:ctrlPr>
                    <w:rPr>
                      <w:rFonts w:ascii="Cambria Math" w:hAnsi="Cambria Math"/>
                      <w:i/>
                      <w:sz w:val="20"/>
                      <w:szCs w:val="20"/>
                      <w:lang w:eastAsia="es-AR"/>
                    </w:rPr>
                  </m:ctrlPr>
                </m:sSupPr>
                <m:e>
                  <m:r>
                    <w:rPr>
                      <w:rFonts w:ascii="Cambria Math" w:hAnsi="Cambria Math"/>
                      <w:sz w:val="20"/>
                      <w:szCs w:val="20"/>
                      <w:lang w:eastAsia="es-AR"/>
                    </w:rPr>
                    <m:t>e</m:t>
                  </m:r>
                </m:e>
                <m:sup>
                  <m:r>
                    <w:rPr>
                      <w:rFonts w:ascii="Cambria Math" w:hAnsi="Cambria Math"/>
                      <w:sz w:val="20"/>
                      <w:szCs w:val="20"/>
                      <w:lang w:eastAsia="es-AR"/>
                    </w:rPr>
                    <m:t>-θ*X</m:t>
                  </m:r>
                </m:sup>
              </m:sSup>
              <m:ctrlPr>
                <w:rPr>
                  <w:rFonts w:ascii="Cambria Math" w:hAnsi="Cambria Math"/>
                  <w:i/>
                  <w:sz w:val="20"/>
                  <w:szCs w:val="20"/>
                  <w:lang w:eastAsia="es-AR"/>
                </w:rPr>
              </m:ctrlPr>
            </m:den>
          </m:f>
        </m:oMath>
      </m:oMathPara>
    </w:p>
    <w:p w14:paraId="5F7BC41E" w14:textId="77777777" w:rsidR="002A55A4" w:rsidRDefault="00370B78" w:rsidP="00370B78">
      <w:pPr>
        <w:pStyle w:val="Textoindependiente"/>
        <w:spacing w:after="120"/>
        <w:ind w:firstLine="284"/>
        <w:jc w:val="both"/>
      </w:pPr>
      <w:r w:rsidRPr="00EC04B5">
        <w:t xml:space="preserve">Notar que el término </w:t>
      </w:r>
      <m:oMath>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m:rPr>
                    <m:sty m:val="p"/>
                  </m:rPr>
                  <w:rPr>
                    <w:rFonts w:ascii="Cambria Math" w:hAnsi="Cambria Math"/>
                  </w:rPr>
                  <m:t>θ</m:t>
                </m:r>
              </m:e>
              <m:sub>
                <m:r>
                  <w:rPr>
                    <w:rFonts w:ascii="Cambria Math" w:hAnsi="Cambria Math"/>
                  </w:rPr>
                  <m:t>j</m:t>
                </m:r>
              </m:sub>
              <m:sup>
                <m:r>
                  <w:rPr>
                    <w:rFonts w:ascii="Cambria Math" w:hAnsi="Cambria Math"/>
                  </w:rPr>
                  <m:t>2</m:t>
                </m:r>
              </m:sup>
            </m:sSubSup>
            <m:ctrlPr>
              <w:rPr>
                <w:rFonts w:ascii="Cambria Math" w:hAnsi="Cambria Math"/>
                <w:i/>
              </w:rPr>
            </m:ctrlPr>
          </m:e>
        </m:nary>
      </m:oMath>
      <w:r w:rsidRPr="00EC04B5">
        <w:t xml:space="preserve"> es un término de regularización que se agrega para evitar el sobreajuste. El peso relativo de ambas sumatorias se puede controlar con el parámetro </w:t>
      </w:r>
      <w:r w:rsidRPr="003E367F">
        <w:rPr>
          <w:b/>
          <w:bCs/>
        </w:rPr>
        <w:t>C</w:t>
      </w:r>
      <w:r w:rsidRPr="00EC04B5">
        <w:t xml:space="preserve"> de la regresión logística, que por defecto es 1 en </w:t>
      </w:r>
      <w:r w:rsidRPr="008F5DA8">
        <w:rPr>
          <w:i/>
          <w:iCs/>
        </w:rPr>
        <w:t>sklearn</w:t>
      </w:r>
      <w:r w:rsidRPr="00EC04B5">
        <w:t>, lo que implica que ambos términos tienen el mismo peso.</w:t>
      </w:r>
      <w:r>
        <w:t xml:space="preserve"> </w:t>
      </w:r>
    </w:p>
    <w:p w14:paraId="20448926" w14:textId="6C006BEF" w:rsidR="00370B78" w:rsidRDefault="00370B78" w:rsidP="00370B78">
      <w:pPr>
        <w:pStyle w:val="Textoindependiente"/>
        <w:spacing w:after="120"/>
        <w:ind w:firstLine="284"/>
        <w:jc w:val="both"/>
      </w:pPr>
      <w:r w:rsidRPr="0047363A">
        <w:t xml:space="preserve">Al entrenar el modelo </w:t>
      </w:r>
      <m:oMath>
        <m:r>
          <m:rPr>
            <m:sty m:val="p"/>
          </m:rPr>
          <w:rPr>
            <w:rFonts w:ascii="Cambria Math" w:hAnsi="Cambria Math"/>
          </w:rPr>
          <m:t>θ</m:t>
        </m:r>
      </m:oMath>
      <w:r w:rsidRPr="0047363A">
        <w:t xml:space="preserve"> se ajusta de tal forma que minimiza el costo. Una forma de hacerlo es utilizando el método de descenso de gradiente</w:t>
      </w:r>
      <w:r>
        <w:t xml:space="preserve"> [</w:t>
      </w:r>
      <w:r w:rsidR="003128B2">
        <w:t>11</w:t>
      </w:r>
      <w:r>
        <w:t>]</w:t>
      </w:r>
      <w:r w:rsidRPr="0047363A">
        <w:t>.</w:t>
      </w:r>
      <w:r>
        <w:t xml:space="preserve"> </w:t>
      </w:r>
      <w:r w:rsidRPr="00744830">
        <w:t xml:space="preserve">Para predecir, predecirá </w:t>
      </w:r>
      <w:r w:rsidRPr="00744830">
        <w:rPr>
          <w:b/>
          <w:bCs/>
        </w:rPr>
        <w:t>1</w:t>
      </w:r>
      <w:r w:rsidRPr="00744830">
        <w:t xml:space="preserve"> si </w:t>
      </w:r>
      <m:oMath>
        <m:sSub>
          <m:sSubPr>
            <m:ctrlPr>
              <w:rPr>
                <w:rFonts w:ascii="Cambria Math" w:hAnsi="Cambria Math"/>
                <w:i/>
              </w:rPr>
            </m:ctrlPr>
          </m:sSubPr>
          <m:e>
            <m:r>
              <w:rPr>
                <w:rFonts w:ascii="Cambria Math" w:hAnsi="Cambria Math"/>
              </w:rPr>
              <m:t>h</m:t>
            </m:r>
          </m:e>
          <m:sub>
            <m:r>
              <m:rPr>
                <m:sty m:val="p"/>
              </m:rP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&gt;0.5</m:t>
        </m:r>
      </m:oMath>
      <w:r>
        <w:t xml:space="preserve">, ó 0 </w:t>
      </w:r>
      <w:r w:rsidRPr="00744830">
        <w:t>en caso contrario.</w:t>
      </w:r>
    </w:p>
    <w:p w14:paraId="0EEFFA98" w14:textId="039B80D5" w:rsidR="005B043E" w:rsidRPr="00370B78" w:rsidRDefault="005B043E" w:rsidP="00ED3B13">
      <w:pPr>
        <w:pStyle w:val="Ttulo1erNivel"/>
        <w:spacing w:before="0" w:after="120"/>
        <w:ind w:firstLine="284"/>
        <w:jc w:val="both"/>
        <w:rPr>
          <w:rFonts w:cs="Times"/>
          <w:b w:val="0"/>
          <w:bCs w:val="0"/>
          <w:kern w:val="0"/>
          <w:sz w:val="20"/>
          <w:szCs w:val="20"/>
          <w:lang w:val="es-ES"/>
        </w:rPr>
        <w:sectPr w:rsidR="005B043E" w:rsidRPr="00370B78" w:rsidSect="00C77E69">
          <w:type w:val="continuous"/>
          <w:pgSz w:w="11910" w:h="16840"/>
          <w:pgMar w:top="1418" w:right="1137" w:bottom="1418" w:left="992" w:header="720" w:footer="720" w:gutter="0"/>
          <w:cols w:num="2" w:space="720" w:equalWidth="0">
            <w:col w:w="4728" w:space="255"/>
            <w:col w:w="4746"/>
          </w:cols>
        </w:sectPr>
      </w:pPr>
    </w:p>
    <w:p w14:paraId="6AB8B0BF" w14:textId="3A722584" w:rsidR="00C6178D" w:rsidRDefault="00191D60">
      <w:pPr>
        <w:pStyle w:val="Ttulo1erNivel"/>
        <w:numPr>
          <w:ilvl w:val="2"/>
          <w:numId w:val="50"/>
        </w:numPr>
        <w:ind w:left="0" w:firstLine="0"/>
        <w:jc w:val="both"/>
        <w:pPrChange w:id="30" w:author="Carlos Binker" w:date="2024-09-11T10:37:00Z">
          <w:pPr>
            <w:pStyle w:val="Ttulo1erNivel"/>
          </w:pPr>
        </w:pPrChange>
      </w:pPr>
      <w:del w:id="31" w:author="Carlos Binker" w:date="2024-09-11T10:34:00Z">
        <w:r w:rsidDel="00332DB8">
          <w:lastRenderedPageBreak/>
          <w:delText xml:space="preserve">3.2.2 </w:delText>
        </w:r>
      </w:del>
      <w:r>
        <w:t>Random Forest</w:t>
      </w:r>
    </w:p>
    <w:p w14:paraId="4B8D1072" w14:textId="5C83373F" w:rsidR="004579FA" w:rsidRDefault="004579FA" w:rsidP="00191D60">
      <w:pPr>
        <w:pStyle w:val="Textoindependiente"/>
        <w:spacing w:after="120"/>
        <w:ind w:firstLine="284"/>
        <w:jc w:val="both"/>
        <w:rPr>
          <w:rFonts w:ascii="Times" w:hAnsi="Times" w:cs="Times"/>
        </w:rPr>
      </w:pPr>
      <w:r w:rsidRPr="004579FA">
        <w:rPr>
          <w:rFonts w:ascii="Times" w:hAnsi="Times" w:cs="Times"/>
        </w:rPr>
        <w:t>Un Bosque Aleatorio</w:t>
      </w:r>
      <w:r w:rsidR="004929FA">
        <w:rPr>
          <w:rFonts w:ascii="Times" w:hAnsi="Times" w:cs="Times"/>
        </w:rPr>
        <w:t xml:space="preserve"> </w:t>
      </w:r>
      <w:r w:rsidRPr="004579FA">
        <w:rPr>
          <w:rFonts w:ascii="Times" w:hAnsi="Times" w:cs="Times"/>
        </w:rPr>
        <w:t>consiste en entrenar un gran conjunto de árboles de decisión, cada uno entrenado con una muestra aleatoria de los datos y de las variables predictoras. Para las predicciones se elige la categoría votada por la mayoría de los árboles.</w:t>
      </w:r>
      <w:r w:rsidR="0084720F">
        <w:rPr>
          <w:rFonts w:ascii="Times" w:hAnsi="Times" w:cs="Times"/>
        </w:rPr>
        <w:t xml:space="preserve"> </w:t>
      </w:r>
      <w:r w:rsidR="0084720F" w:rsidRPr="0084720F">
        <w:rPr>
          <w:rFonts w:ascii="Times" w:hAnsi="Times" w:cs="Times"/>
        </w:rPr>
        <w:t>Un árbol de decisión realiza sucesivas divisiones de los datos, tomando en cada paso una decisión basada en una de las variables predictoras buscando minimizar la impureza de los nodos resultantes.</w:t>
      </w:r>
      <w:r w:rsidR="001A145E">
        <w:rPr>
          <w:rFonts w:ascii="Times" w:hAnsi="Times" w:cs="Times"/>
        </w:rPr>
        <w:t xml:space="preserve"> </w:t>
      </w:r>
      <w:r w:rsidR="001A145E" w:rsidRPr="001A145E">
        <w:rPr>
          <w:rFonts w:ascii="Times" w:hAnsi="Times" w:cs="Times"/>
        </w:rPr>
        <w:t xml:space="preserve">La impureza se mide, por defecto en la implementación de </w:t>
      </w:r>
      <w:r w:rsidR="001A145E" w:rsidRPr="001A145E">
        <w:rPr>
          <w:rFonts w:ascii="Times" w:hAnsi="Times" w:cs="Times"/>
          <w:i/>
          <w:iCs/>
        </w:rPr>
        <w:t>sklearn</w:t>
      </w:r>
      <w:r w:rsidR="001A145E" w:rsidRPr="001A145E">
        <w:rPr>
          <w:rFonts w:ascii="Times" w:hAnsi="Times" w:cs="Times"/>
        </w:rPr>
        <w:t>, con el índice de Gini</w:t>
      </w:r>
      <w:r w:rsidR="001619F5">
        <w:rPr>
          <w:rFonts w:ascii="Times" w:hAnsi="Times" w:cs="Times"/>
        </w:rPr>
        <w:t xml:space="preserve"> [1</w:t>
      </w:r>
      <w:r w:rsidR="0009037B">
        <w:rPr>
          <w:rFonts w:ascii="Times" w:hAnsi="Times" w:cs="Times"/>
        </w:rPr>
        <w:t>2</w:t>
      </w:r>
      <w:r w:rsidR="001619F5">
        <w:rPr>
          <w:rFonts w:ascii="Times" w:hAnsi="Times" w:cs="Times"/>
        </w:rPr>
        <w:t>]</w:t>
      </w:r>
      <w:r w:rsidR="001A145E" w:rsidRPr="001A145E">
        <w:rPr>
          <w:rFonts w:ascii="Times" w:hAnsi="Times" w:cs="Times"/>
        </w:rPr>
        <w:t>, que se define como:</w:t>
      </w:r>
    </w:p>
    <w:p w14:paraId="68B3029D" w14:textId="4EC639FD" w:rsidR="001635A4" w:rsidRPr="00271C40" w:rsidRDefault="001635A4" w:rsidP="001635A4">
      <w:pPr>
        <w:pStyle w:val="Textoindependiente"/>
        <w:spacing w:after="120"/>
        <w:ind w:firstLine="284"/>
        <w:jc w:val="both"/>
        <w:rPr>
          <w:rFonts w:ascii="Cambria Math" w:hAnsi="Cambria Math" w:cs="Times"/>
          <w:lang w:val="en-GB"/>
          <w:oMath/>
        </w:rPr>
      </w:pPr>
      <m:oMathPara>
        <m:oMathParaPr>
          <m:jc m:val="center"/>
        </m:oMathParaPr>
        <m:oMath>
          <m:r>
            <w:rPr>
              <w:rFonts w:ascii="Cambria Math" w:hAnsi="Cambria Math" w:cs="Times"/>
              <w:lang w:val="en-GB"/>
            </w:rPr>
            <m:t>Gini=1-</m:t>
          </m:r>
          <m:nary>
            <m:naryPr>
              <m:chr m:val="∑"/>
              <m:ctrlPr>
                <w:rPr>
                  <w:rFonts w:ascii="Cambria Math" w:hAnsi="Cambria Math" w:cs="Times"/>
                  <w:lang w:val="en-GB"/>
                </w:rPr>
              </m:ctrlPr>
            </m:naryPr>
            <m:sub>
              <m:r>
                <w:rPr>
                  <w:rFonts w:ascii="Cambria Math" w:hAnsi="Cambria Math" w:cs="Times"/>
                  <w:lang w:val="en-GB"/>
                </w:rPr>
                <m:t>i=1</m:t>
              </m:r>
              <m:ctrlPr>
                <w:rPr>
                  <w:rFonts w:ascii="Cambria Math" w:hAnsi="Cambria Math" w:cs="Times"/>
                  <w:i/>
                  <w:lang w:val="en-GB"/>
                </w:rPr>
              </m:ctrlPr>
            </m:sub>
            <m:sup>
              <m:r>
                <w:rPr>
                  <w:rFonts w:ascii="Cambria Math" w:hAnsi="Cambria Math" w:cs="Times"/>
                  <w:lang w:val="en-GB"/>
                </w:rPr>
                <m:t>C</m:t>
              </m:r>
              <m:ctrlPr>
                <w:rPr>
                  <w:rFonts w:ascii="Cambria Math" w:hAnsi="Cambria Math" w:cs="Times"/>
                  <w:i/>
                  <w:lang w:val="en-GB"/>
                </w:rPr>
              </m:ctrlPr>
            </m:sup>
            <m:e>
              <m:sSubSup>
                <m:sSubSupPr>
                  <m:ctrlPr>
                    <w:rPr>
                      <w:rFonts w:ascii="Cambria Math" w:hAnsi="Cambria Math" w:cs="Times"/>
                      <w:i/>
                      <w:lang w:val="en-GB"/>
                    </w:rPr>
                  </m:ctrlPr>
                </m:sSubSupPr>
                <m:e>
                  <m:r>
                    <w:rPr>
                      <w:rFonts w:ascii="Cambria Math" w:hAnsi="Cambria Math" w:cs="Times"/>
                      <w:lang w:val="en-GB"/>
                    </w:rPr>
                    <m:t>p</m:t>
                  </m:r>
                </m:e>
                <m:sub>
                  <m:r>
                    <w:rPr>
                      <w:rFonts w:ascii="Cambria Math" w:hAnsi="Cambria Math" w:cs="Times"/>
                      <w:lang w:val="en-GB"/>
                    </w:rPr>
                    <m:t>i</m:t>
                  </m:r>
                </m:sub>
                <m:sup>
                  <m:r>
                    <w:rPr>
                      <w:rFonts w:ascii="Cambria Math" w:hAnsi="Cambria Math" w:cs="Times"/>
                      <w:lang w:val="en-GB"/>
                    </w:rPr>
                    <m:t>2</m:t>
                  </m:r>
                </m:sup>
              </m:sSubSup>
              <m:ctrlPr>
                <w:rPr>
                  <w:rFonts w:ascii="Cambria Math" w:hAnsi="Cambria Math" w:cs="Times"/>
                  <w:i/>
                  <w:lang w:val="en-GB"/>
                </w:rPr>
              </m:ctrlPr>
            </m:e>
          </m:nary>
        </m:oMath>
      </m:oMathPara>
    </w:p>
    <w:p w14:paraId="2A7A9316" w14:textId="5CD1B35C" w:rsidR="004579FA" w:rsidRDefault="00BB0698" w:rsidP="00191D60">
      <w:pPr>
        <w:pStyle w:val="Textoindependiente"/>
        <w:spacing w:after="120"/>
        <w:ind w:firstLine="284"/>
        <w:jc w:val="both"/>
        <w:rPr>
          <w:rFonts w:ascii="Times" w:hAnsi="Times" w:cs="Times"/>
        </w:rPr>
      </w:pPr>
      <w:r w:rsidRPr="00BB0698">
        <w:rPr>
          <w:rFonts w:ascii="Times" w:hAnsi="Times" w:cs="Times"/>
        </w:rPr>
        <w:t xml:space="preserve">Donde </w:t>
      </w:r>
      <w:r w:rsidRPr="00BB0698">
        <w:rPr>
          <w:rFonts w:ascii="Times" w:hAnsi="Times" w:cs="Times"/>
          <w:b/>
          <w:bCs/>
        </w:rPr>
        <w:t>C</w:t>
      </w:r>
      <w:r w:rsidRPr="00BB0698">
        <w:rPr>
          <w:rFonts w:ascii="Times" w:hAnsi="Times" w:cs="Times"/>
        </w:rPr>
        <w:t xml:space="preserve"> es la cantidad de clases y </w:t>
      </w:r>
      <m:oMath>
        <m:sSub>
          <m:sSubPr>
            <m:ctrlPr>
              <w:rPr>
                <w:rFonts w:ascii="Cambria Math" w:hAnsi="Cambria Math" w:cs="Times"/>
                <w:b/>
                <w:bCs/>
                <w:i/>
              </w:rPr>
            </m:ctrlPr>
          </m:sSubPr>
          <m:e>
            <m:r>
              <m:rPr>
                <m:sty m:val="bi"/>
              </m:rPr>
              <w:rPr>
                <w:rFonts w:ascii="Cambria Math" w:hAnsi="Cambria Math" w:cs="Times"/>
              </w:rPr>
              <m:t>p</m:t>
            </m:r>
          </m:e>
          <m:sub>
            <m:r>
              <m:rPr>
                <m:sty m:val="bi"/>
              </m:rPr>
              <w:rPr>
                <w:rFonts w:ascii="Cambria Math" w:hAnsi="Cambria Math" w:cs="Times"/>
              </w:rPr>
              <m:t>i</m:t>
            </m:r>
          </m:sub>
        </m:sSub>
      </m:oMath>
      <w:r w:rsidRPr="00BB0698">
        <w:rPr>
          <w:rFonts w:ascii="Times" w:hAnsi="Times" w:cs="Times"/>
        </w:rPr>
        <w:t xml:space="preserve"> es la proporción de observaciones de la clase </w:t>
      </w:r>
      <w:r w:rsidRPr="00941188">
        <w:rPr>
          <w:rFonts w:ascii="Times" w:hAnsi="Times" w:cs="Times"/>
          <w:b/>
          <w:bCs/>
        </w:rPr>
        <w:t>i</w:t>
      </w:r>
      <w:r w:rsidRPr="00BB0698">
        <w:rPr>
          <w:rFonts w:ascii="Times" w:hAnsi="Times" w:cs="Times"/>
        </w:rPr>
        <w:t xml:space="preserve"> en el nodo. Notar que </w:t>
      </w:r>
      <w:r w:rsidR="002808DB">
        <w:rPr>
          <w:rFonts w:ascii="Times" w:hAnsi="Times" w:cs="Times"/>
        </w:rPr>
        <w:t xml:space="preserve">para </w:t>
      </w:r>
      <w:r w:rsidRPr="00BB0698">
        <w:rPr>
          <w:rFonts w:ascii="Times" w:hAnsi="Times" w:cs="Times"/>
        </w:rPr>
        <w:t xml:space="preserve">este caso </w:t>
      </w:r>
      <w:r w:rsidRPr="00A91D96">
        <w:rPr>
          <w:rFonts w:ascii="Times" w:hAnsi="Times" w:cs="Times"/>
          <w:b/>
          <w:bCs/>
        </w:rPr>
        <w:t>C=2</w:t>
      </w:r>
      <w:r w:rsidRPr="00BB0698">
        <w:rPr>
          <w:rFonts w:ascii="Times" w:hAnsi="Times" w:cs="Times"/>
        </w:rPr>
        <w:t>.</w:t>
      </w:r>
      <w:r w:rsidR="00A759D0">
        <w:rPr>
          <w:rFonts w:ascii="Times" w:hAnsi="Times" w:cs="Times"/>
        </w:rPr>
        <w:t xml:space="preserve"> </w:t>
      </w:r>
      <w:r w:rsidR="00A759D0" w:rsidRPr="00A759D0">
        <w:rPr>
          <w:rFonts w:ascii="Times" w:hAnsi="Times" w:cs="Times"/>
        </w:rPr>
        <w:t>El modelo además pone cotas a la profundidad máxima de los árboles.</w:t>
      </w:r>
    </w:p>
    <w:p w14:paraId="562C786D" w14:textId="22A933A8" w:rsidR="0092157E" w:rsidRPr="0092157E" w:rsidRDefault="0092157E">
      <w:pPr>
        <w:pStyle w:val="Ttulo1erNivel"/>
        <w:numPr>
          <w:ilvl w:val="2"/>
          <w:numId w:val="50"/>
        </w:numPr>
        <w:ind w:left="0" w:firstLine="0"/>
        <w:jc w:val="both"/>
        <w:pPrChange w:id="32" w:author="Carlos Binker" w:date="2024-09-11T10:38:00Z">
          <w:pPr>
            <w:pStyle w:val="Ttulo1erNivel"/>
          </w:pPr>
        </w:pPrChange>
      </w:pPr>
      <w:del w:id="33" w:author="Carlos Binker" w:date="2024-09-11T10:38:00Z">
        <w:r w:rsidDel="00245F2C">
          <w:delText xml:space="preserve">3.2.3 </w:delText>
        </w:r>
      </w:del>
      <w:r w:rsidRPr="0092157E">
        <w:t>SVM</w:t>
      </w:r>
    </w:p>
    <w:p w14:paraId="4AE44BE3" w14:textId="23E0E68B" w:rsidR="001619F5" w:rsidRDefault="001619F5" w:rsidP="00191D60">
      <w:pPr>
        <w:pStyle w:val="Textoindependiente"/>
        <w:spacing w:after="120"/>
        <w:ind w:firstLine="284"/>
        <w:jc w:val="both"/>
        <w:rPr>
          <w:rFonts w:ascii="Times" w:hAnsi="Times" w:cs="Times"/>
        </w:rPr>
      </w:pPr>
      <w:r w:rsidRPr="001619F5">
        <w:rPr>
          <w:rFonts w:ascii="Times" w:hAnsi="Times" w:cs="Times"/>
        </w:rPr>
        <w:t xml:space="preserve">Algo importante de la SVM de </w:t>
      </w:r>
      <w:r w:rsidRPr="001619F5">
        <w:rPr>
          <w:rFonts w:ascii="Times" w:hAnsi="Times" w:cs="Times"/>
          <w:i/>
          <w:iCs/>
        </w:rPr>
        <w:t>sklearn</w:t>
      </w:r>
      <w:r w:rsidRPr="001619F5">
        <w:rPr>
          <w:rFonts w:ascii="Times" w:hAnsi="Times" w:cs="Times"/>
        </w:rPr>
        <w:t xml:space="preserve"> es que a la clase negativa no le asigna la etiqueta </w:t>
      </w:r>
      <w:r w:rsidRPr="001619F5">
        <w:rPr>
          <w:rFonts w:ascii="Times" w:hAnsi="Times" w:cs="Times"/>
          <w:b/>
          <w:bCs/>
        </w:rPr>
        <w:t>0</w:t>
      </w:r>
      <w:r w:rsidRPr="001619F5">
        <w:rPr>
          <w:rFonts w:ascii="Times" w:hAnsi="Times" w:cs="Times"/>
        </w:rPr>
        <w:t xml:space="preserve"> sino la etiqueta </w:t>
      </w:r>
      <w:r w:rsidRPr="001619F5">
        <w:rPr>
          <w:rFonts w:ascii="Times" w:hAnsi="Times" w:cs="Times"/>
          <w:b/>
          <w:bCs/>
        </w:rPr>
        <w:t>-1</w:t>
      </w:r>
      <w:r w:rsidRPr="001619F5">
        <w:rPr>
          <w:rFonts w:ascii="Times" w:hAnsi="Times" w:cs="Times"/>
        </w:rPr>
        <w:t>. Esto es importante para la formulación de la función de costo y de la predicción.</w:t>
      </w:r>
    </w:p>
    <w:p w14:paraId="6C19159F" w14:textId="51932C0E" w:rsidR="001619F5" w:rsidRDefault="00EB6ABE" w:rsidP="00191D60">
      <w:pPr>
        <w:pStyle w:val="Textoindependiente"/>
        <w:spacing w:after="120"/>
        <w:ind w:firstLine="284"/>
        <w:jc w:val="both"/>
        <w:rPr>
          <w:rFonts w:ascii="Times" w:hAnsi="Times" w:cs="Times"/>
        </w:rPr>
      </w:pPr>
      <w:r w:rsidRPr="00EB6ABE">
        <w:rPr>
          <w:rFonts w:ascii="Times" w:hAnsi="Times" w:cs="Times"/>
        </w:rPr>
        <w:t xml:space="preserve">La implementación de SVM en </w:t>
      </w:r>
      <w:r w:rsidRPr="00EB6ABE">
        <w:rPr>
          <w:rFonts w:ascii="Times" w:hAnsi="Times" w:cs="Times"/>
          <w:i/>
          <w:iCs/>
        </w:rPr>
        <w:t>sklearn</w:t>
      </w:r>
      <w:r w:rsidRPr="00EB6ABE">
        <w:rPr>
          <w:rFonts w:ascii="Times" w:hAnsi="Times" w:cs="Times"/>
        </w:rPr>
        <w:t xml:space="preserve"> utiliza la formulación de </w:t>
      </w:r>
      <w:r w:rsidRPr="00EB6ABE">
        <w:rPr>
          <w:rFonts w:ascii="Times" w:hAnsi="Times" w:cs="Times"/>
          <w:i/>
          <w:iCs/>
        </w:rPr>
        <w:t>C-Support Vector Classification</w:t>
      </w:r>
      <w:r w:rsidRPr="00EB6ABE">
        <w:rPr>
          <w:rFonts w:ascii="Times" w:hAnsi="Times" w:cs="Times"/>
        </w:rPr>
        <w:t xml:space="preserve"> </w:t>
      </w:r>
      <w:r>
        <w:rPr>
          <w:rFonts w:ascii="Times" w:hAnsi="Times" w:cs="Times"/>
        </w:rPr>
        <w:t>[1</w:t>
      </w:r>
      <w:r w:rsidR="0009037B">
        <w:rPr>
          <w:rFonts w:ascii="Times" w:hAnsi="Times" w:cs="Times"/>
        </w:rPr>
        <w:t>3</w:t>
      </w:r>
      <w:r>
        <w:rPr>
          <w:rFonts w:ascii="Times" w:hAnsi="Times" w:cs="Times"/>
        </w:rPr>
        <w:t xml:space="preserve">] </w:t>
      </w:r>
      <w:r w:rsidRPr="00EB6ABE">
        <w:rPr>
          <w:rFonts w:ascii="Times" w:hAnsi="Times" w:cs="Times"/>
        </w:rPr>
        <w:t>que busca minimizar la función de costo:</w:t>
      </w:r>
    </w:p>
    <w:p w14:paraId="504DCEA0" w14:textId="19E6430D" w:rsidR="00EB6ABE" w:rsidRPr="006418A6" w:rsidRDefault="008234DE" w:rsidP="00191D60">
      <w:pPr>
        <w:pStyle w:val="Textoindependiente"/>
        <w:spacing w:after="120"/>
        <w:ind w:firstLine="284"/>
        <w:jc w:val="both"/>
        <w:rPr>
          <w:rFonts w:ascii="Times" w:hAnsi="Times" w:cs="Times"/>
          <w:lang w:val="en-GB"/>
        </w:rPr>
      </w:pPr>
      <m:oMathPara>
        <m:oMath>
          <m:f>
            <m:fPr>
              <m:ctrlPr>
                <w:rPr>
                  <w:rFonts w:ascii="Cambria Math" w:hAnsi="Cambria Math" w:cs="Times"/>
                  <w:lang w:val="en-GB"/>
                </w:rPr>
              </m:ctrlPr>
            </m:fPr>
            <m:num>
              <m:r>
                <w:rPr>
                  <w:rFonts w:ascii="Cambria Math" w:hAnsi="Cambria Math" w:cs="Times"/>
                  <w:lang w:val="en-GB"/>
                </w:rPr>
                <m:t>1</m:t>
              </m:r>
              <m:ctrlPr>
                <w:rPr>
                  <w:rFonts w:ascii="Cambria Math" w:hAnsi="Cambria Math" w:cs="Times"/>
                  <w:i/>
                  <w:lang w:val="en-GB"/>
                </w:rPr>
              </m:ctrlPr>
            </m:num>
            <m:den>
              <m:r>
                <w:rPr>
                  <w:rFonts w:ascii="Cambria Math" w:hAnsi="Cambria Math" w:cs="Times"/>
                  <w:lang w:val="en-GB"/>
                </w:rPr>
                <m:t>2</m:t>
              </m:r>
              <m:ctrlPr>
                <w:rPr>
                  <w:rFonts w:ascii="Cambria Math" w:hAnsi="Cambria Math" w:cs="Times"/>
                  <w:i/>
                  <w:lang w:val="en-GB"/>
                </w:rPr>
              </m:ctrlPr>
            </m:den>
          </m:f>
          <m:nary>
            <m:naryPr>
              <m:chr m:val="∑"/>
              <m:ctrlPr>
                <w:rPr>
                  <w:rFonts w:ascii="Cambria Math" w:hAnsi="Cambria Math" w:cs="Times"/>
                  <w:lang w:val="en-GB"/>
                </w:rPr>
              </m:ctrlPr>
            </m:naryPr>
            <m:sub>
              <m:r>
                <w:rPr>
                  <w:rFonts w:ascii="Cambria Math" w:hAnsi="Cambria Math" w:cs="Times"/>
                  <w:lang w:val="en-GB"/>
                </w:rPr>
                <m:t>i</m:t>
              </m:r>
              <m:ctrlPr>
                <w:rPr>
                  <w:rFonts w:ascii="Cambria Math" w:hAnsi="Cambria Math" w:cs="Times"/>
                  <w:i/>
                  <w:lang w:val="en-GB"/>
                </w:rPr>
              </m:ctrlPr>
            </m:sub>
            <m:sup>
              <m:r>
                <w:rPr>
                  <w:rFonts w:ascii="Cambria Math" w:hAnsi="Cambria Math" w:cs="Times"/>
                  <w:lang w:val="en-GB"/>
                </w:rPr>
                <m:t>N</m:t>
              </m:r>
              <m:ctrlPr>
                <w:rPr>
                  <w:rFonts w:ascii="Cambria Math" w:hAnsi="Cambria Math" w:cs="Times"/>
                  <w:i/>
                  <w:lang w:val="en-GB"/>
                </w:rPr>
              </m:ctrlPr>
            </m:sup>
            <m:e>
              <m:nary>
                <m:naryPr>
                  <m:chr m:val="∑"/>
                  <m:ctrlPr>
                    <w:rPr>
                      <w:rFonts w:ascii="Cambria Math" w:hAnsi="Cambria Math" w:cs="Times"/>
                      <w:lang w:val="en-GB"/>
                    </w:rPr>
                  </m:ctrlPr>
                </m:naryPr>
                <m:sub>
                  <m:r>
                    <w:rPr>
                      <w:rFonts w:ascii="Cambria Math" w:hAnsi="Cambria Math" w:cs="Times"/>
                      <w:lang w:val="en-GB"/>
                    </w:rPr>
                    <m:t>j</m:t>
                  </m:r>
                  <m:ctrlPr>
                    <w:rPr>
                      <w:rFonts w:ascii="Cambria Math" w:hAnsi="Cambria Math" w:cs="Times"/>
                      <w:i/>
                      <w:lang w:val="en-GB"/>
                    </w:rPr>
                  </m:ctrlPr>
                </m:sub>
                <m:sup>
                  <m:r>
                    <w:rPr>
                      <w:rFonts w:ascii="Cambria Math" w:hAnsi="Cambria Math" w:cs="Times"/>
                      <w:lang w:val="en-GB"/>
                    </w:rPr>
                    <m:t>N</m:t>
                  </m:r>
                  <m:ctrlPr>
                    <w:rPr>
                      <w:rFonts w:ascii="Cambria Math" w:hAnsi="Cambria Math" w:cs="Times"/>
                      <w:i/>
                      <w:lang w:val="en-GB"/>
                    </w:rPr>
                  </m:ctrlPr>
                </m:sup>
                <m:e>
                  <m:sSub>
                    <m:sSubPr>
                      <m:ctrlPr>
                        <w:rPr>
                          <w:rFonts w:ascii="Cambria Math" w:hAnsi="Cambria Math" w:cs="Times"/>
                          <w:i/>
                          <w:lang w:val="en-GB"/>
                        </w:rPr>
                      </m:ctrlPr>
                    </m:sSubPr>
                    <m:e>
                      <m:r>
                        <m:rPr>
                          <m:sty m:val="p"/>
                        </m:rPr>
                        <w:rPr>
                          <w:rFonts w:ascii="Cambria Math" w:hAnsi="Cambria Math" w:cs="Times"/>
                          <w:lang w:val="en-GB"/>
                        </w:rPr>
                        <m:t>α</m:t>
                      </m:r>
                    </m:e>
                    <m:sub>
                      <m:r>
                        <w:rPr>
                          <w:rFonts w:ascii="Cambria Math" w:hAnsi="Cambria Math" w:cs="Times"/>
                          <w:lang w:val="en-GB"/>
                        </w:rPr>
                        <m:t>i</m:t>
                      </m:r>
                    </m:sub>
                  </m:sSub>
                  <m:sSub>
                    <m:sSubPr>
                      <m:ctrlPr>
                        <w:rPr>
                          <w:rFonts w:ascii="Cambria Math" w:hAnsi="Cambria Math" w:cs="Times"/>
                          <w:i/>
                          <w:lang w:val="en-GB"/>
                        </w:rPr>
                      </m:ctrlPr>
                    </m:sSubPr>
                    <m:e>
                      <m:r>
                        <m:rPr>
                          <m:sty m:val="p"/>
                        </m:rPr>
                        <w:rPr>
                          <w:rFonts w:ascii="Cambria Math" w:hAnsi="Cambria Math" w:cs="Times"/>
                          <w:lang w:val="en-GB"/>
                        </w:rPr>
                        <m:t>α</m:t>
                      </m:r>
                      <m:ctrlPr>
                        <w:rPr>
                          <w:rFonts w:ascii="Cambria Math" w:hAnsi="Cambria Math" w:cs="Times"/>
                          <w:lang w:val="en-GB"/>
                        </w:rPr>
                      </m:ctrlPr>
                    </m:e>
                    <m:sub>
                      <m:r>
                        <w:rPr>
                          <w:rFonts w:ascii="Cambria Math" w:hAnsi="Cambria Math" w:cs="Times"/>
                          <w:lang w:val="en-GB"/>
                        </w:rPr>
                        <m:t>j</m:t>
                      </m:r>
                    </m:sub>
                  </m:sSub>
                  <m:sSub>
                    <m:sSubPr>
                      <m:ctrlPr>
                        <w:rPr>
                          <w:rFonts w:ascii="Cambria Math" w:hAnsi="Cambria Math" w:cs="Times"/>
                          <w:i/>
                          <w:lang w:val="en-GB"/>
                        </w:rPr>
                      </m:ctrlPr>
                    </m:sSubPr>
                    <m:e>
                      <m:r>
                        <w:rPr>
                          <w:rFonts w:ascii="Cambria Math" w:hAnsi="Cambria Math" w:cs="Times"/>
                          <w:lang w:val="en-GB"/>
                        </w:rPr>
                        <m:t>y</m:t>
                      </m:r>
                    </m:e>
                    <m:sub>
                      <m:r>
                        <w:rPr>
                          <w:rFonts w:ascii="Cambria Math" w:hAnsi="Cambria Math" w:cs="Times"/>
                          <w:lang w:val="en-GB"/>
                        </w:rPr>
                        <m:t>i</m:t>
                      </m:r>
                    </m:sub>
                  </m:sSub>
                  <m:sSub>
                    <m:sSubPr>
                      <m:ctrlPr>
                        <w:rPr>
                          <w:rFonts w:ascii="Cambria Math" w:hAnsi="Cambria Math" w:cs="Times"/>
                          <w:i/>
                          <w:lang w:val="en-GB"/>
                        </w:rPr>
                      </m:ctrlPr>
                    </m:sSubPr>
                    <m:e>
                      <m:r>
                        <w:rPr>
                          <w:rFonts w:ascii="Cambria Math" w:hAnsi="Cambria Math" w:cs="Times"/>
                          <w:lang w:val="en-GB"/>
                        </w:rPr>
                        <m:t>y</m:t>
                      </m:r>
                    </m:e>
                    <m:sub>
                      <m:r>
                        <w:rPr>
                          <w:rFonts w:ascii="Cambria Math" w:hAnsi="Cambria Math" w:cs="Times"/>
                          <w:lang w:val="en-GB"/>
                        </w:rPr>
                        <m:t>j</m:t>
                      </m:r>
                    </m:sub>
                  </m:sSub>
                  <m:r>
                    <w:rPr>
                      <w:rFonts w:ascii="Cambria Math" w:hAnsi="Cambria Math" w:cs="Times"/>
                      <w:lang w:val="en-GB"/>
                    </w:rPr>
                    <m:t>K</m:t>
                  </m:r>
                  <m:d>
                    <m:dPr>
                      <m:ctrlPr>
                        <w:rPr>
                          <w:rFonts w:ascii="Cambria Math" w:hAnsi="Cambria Math" w:cs="Times"/>
                          <w:i/>
                          <w:lang w:val="en-GB"/>
                        </w:rPr>
                      </m:ctrlPr>
                    </m:dPr>
                    <m:e>
                      <m:sSub>
                        <m:sSubPr>
                          <m:ctrlPr>
                            <w:rPr>
                              <w:rFonts w:ascii="Cambria Math" w:hAnsi="Cambria Math" w:cs="Times"/>
                              <w:i/>
                              <w:lang w:val="en-GB"/>
                            </w:rPr>
                          </m:ctrlPr>
                        </m:sSubPr>
                        <m:e>
                          <m:r>
                            <w:rPr>
                              <w:rFonts w:ascii="Cambria Math" w:hAnsi="Cambria Math" w:cs="Times"/>
                              <w:lang w:val="en-GB"/>
                            </w:rPr>
                            <m:t>x</m:t>
                          </m:r>
                        </m:e>
                        <m:sub>
                          <m:r>
                            <w:rPr>
                              <w:rFonts w:ascii="Cambria Math" w:hAnsi="Cambria Math" w:cs="Times"/>
                              <w:lang w:val="en-GB"/>
                            </w:rPr>
                            <m:t>i</m:t>
                          </m:r>
                        </m:sub>
                      </m:sSub>
                      <m:r>
                        <w:rPr>
                          <w:rFonts w:ascii="Cambria Math" w:hAnsi="Cambria Math" w:cs="Times"/>
                          <w:lang w:val="en-GB"/>
                        </w:rPr>
                        <m:t>,</m:t>
                      </m:r>
                      <m:sSub>
                        <m:sSubPr>
                          <m:ctrlPr>
                            <w:rPr>
                              <w:rFonts w:ascii="Cambria Math" w:hAnsi="Cambria Math" w:cs="Times"/>
                              <w:i/>
                              <w:lang w:val="en-GB"/>
                            </w:rPr>
                          </m:ctrlPr>
                        </m:sSubPr>
                        <m:e>
                          <m:r>
                            <w:rPr>
                              <w:rFonts w:ascii="Cambria Math" w:hAnsi="Cambria Math" w:cs="Times"/>
                              <w:lang w:val="en-GB"/>
                            </w:rPr>
                            <m:t>x</m:t>
                          </m:r>
                        </m:e>
                        <m:sub>
                          <m:r>
                            <w:rPr>
                              <w:rFonts w:ascii="Cambria Math" w:hAnsi="Cambria Math" w:cs="Times"/>
                              <w:lang w:val="en-GB"/>
                            </w:rPr>
                            <m:t>j</m:t>
                          </m:r>
                        </m:sub>
                      </m:sSub>
                    </m:e>
                  </m:d>
                  <m:ctrlPr>
                    <w:rPr>
                      <w:rFonts w:ascii="Cambria Math" w:hAnsi="Cambria Math" w:cs="Times"/>
                      <w:i/>
                      <w:lang w:val="en-GB"/>
                    </w:rPr>
                  </m:ctrlPr>
                </m:e>
              </m:nary>
              <m:ctrlPr>
                <w:rPr>
                  <w:rFonts w:ascii="Cambria Math" w:hAnsi="Cambria Math" w:cs="Times"/>
                  <w:i/>
                  <w:lang w:val="en-GB"/>
                </w:rPr>
              </m:ctrlPr>
            </m:e>
          </m:nary>
          <m:r>
            <w:rPr>
              <w:rFonts w:ascii="Cambria Math" w:hAnsi="Cambria Math" w:cs="Times"/>
              <w:lang w:val="en-GB"/>
            </w:rPr>
            <m:t>-</m:t>
          </m:r>
          <m:nary>
            <m:naryPr>
              <m:chr m:val="∑"/>
              <m:ctrlPr>
                <w:rPr>
                  <w:rFonts w:ascii="Cambria Math" w:hAnsi="Cambria Math" w:cs="Times"/>
                  <w:lang w:val="en-GB"/>
                </w:rPr>
              </m:ctrlPr>
            </m:naryPr>
            <m:sub>
              <m:r>
                <w:rPr>
                  <w:rFonts w:ascii="Cambria Math" w:hAnsi="Cambria Math" w:cs="Times"/>
                  <w:lang w:val="en-GB"/>
                </w:rPr>
                <m:t>i</m:t>
              </m:r>
              <m:ctrlPr>
                <w:rPr>
                  <w:rFonts w:ascii="Cambria Math" w:hAnsi="Cambria Math" w:cs="Times"/>
                  <w:i/>
                  <w:lang w:val="en-GB"/>
                </w:rPr>
              </m:ctrlPr>
            </m:sub>
            <m:sup>
              <m:r>
                <w:rPr>
                  <w:rFonts w:ascii="Cambria Math" w:hAnsi="Cambria Math" w:cs="Times"/>
                  <w:lang w:val="en-GB"/>
                </w:rPr>
                <m:t>N</m:t>
              </m:r>
              <m:ctrlPr>
                <w:rPr>
                  <w:rFonts w:ascii="Cambria Math" w:hAnsi="Cambria Math" w:cs="Times"/>
                  <w:i/>
                  <w:lang w:val="en-GB"/>
                </w:rPr>
              </m:ctrlPr>
            </m:sup>
            <m:e>
              <m:sSub>
                <m:sSubPr>
                  <m:ctrlPr>
                    <w:rPr>
                      <w:rFonts w:ascii="Cambria Math" w:hAnsi="Cambria Math" w:cs="Times"/>
                      <w:i/>
                      <w:lang w:val="en-GB"/>
                    </w:rPr>
                  </m:ctrlPr>
                </m:sSubPr>
                <m:e>
                  <m:r>
                    <m:rPr>
                      <m:sty m:val="p"/>
                    </m:rPr>
                    <w:rPr>
                      <w:rFonts w:ascii="Cambria Math" w:hAnsi="Cambria Math" w:cs="Times"/>
                      <w:lang w:val="en-GB"/>
                    </w:rPr>
                    <m:t>α</m:t>
                  </m:r>
                </m:e>
                <m:sub>
                  <m:r>
                    <w:rPr>
                      <w:rFonts w:ascii="Cambria Math" w:hAnsi="Cambria Math" w:cs="Times"/>
                      <w:lang w:val="en-GB"/>
                    </w:rPr>
                    <m:t>i</m:t>
                  </m:r>
                </m:sub>
              </m:sSub>
              <m:ctrlPr>
                <w:rPr>
                  <w:rFonts w:ascii="Cambria Math" w:hAnsi="Cambria Math" w:cs="Times"/>
                  <w:i/>
                  <w:lang w:val="en-GB"/>
                </w:rPr>
              </m:ctrlPr>
            </m:e>
          </m:nary>
        </m:oMath>
      </m:oMathPara>
    </w:p>
    <w:p w14:paraId="0EEFFAAD" w14:textId="7EACDD3A" w:rsidR="00C866D2" w:rsidRDefault="00236986" w:rsidP="00191D60">
      <w:pPr>
        <w:pStyle w:val="Textoindependiente"/>
        <w:spacing w:after="120"/>
        <w:ind w:firstLine="284"/>
        <w:jc w:val="both"/>
        <w:rPr>
          <w:rFonts w:ascii="Times" w:hAnsi="Times" w:cs="Times"/>
        </w:rPr>
      </w:pPr>
      <w:r>
        <w:rPr>
          <w:rFonts w:ascii="Times" w:hAnsi="Times" w:cs="Times"/>
        </w:rPr>
        <w:t>Sujeto a:</w:t>
      </w:r>
    </w:p>
    <w:p w14:paraId="1EF1DA05" w14:textId="12549649" w:rsidR="00A4002A" w:rsidRPr="00A4002A" w:rsidRDefault="008234DE" w:rsidP="00770464">
      <w:pPr>
        <w:pStyle w:val="Textoindependiente"/>
        <w:spacing w:after="120"/>
        <w:ind w:left="284" w:firstLine="284"/>
        <w:jc w:val="both"/>
        <w:rPr>
          <w:rFonts w:ascii="Cambria Math" w:hAnsi="Cambria Math" w:cs="Times"/>
          <w:lang w:val="en-GB"/>
          <w:oMath/>
        </w:rPr>
      </w:pPr>
      <m:oMathPara>
        <m:oMath>
          <m:nary>
            <m:naryPr>
              <m:chr m:val="∑"/>
              <m:ctrlPr>
                <w:rPr>
                  <w:rFonts w:ascii="Cambria Math" w:hAnsi="Cambria Math" w:cs="Times"/>
                  <w:lang w:val="en-GB"/>
                </w:rPr>
              </m:ctrlPr>
            </m:naryPr>
            <m:sub>
              <m:r>
                <w:rPr>
                  <w:rFonts w:ascii="Cambria Math" w:hAnsi="Cambria Math" w:cs="Times"/>
                  <w:lang w:val="en-GB"/>
                </w:rPr>
                <m:t>i</m:t>
              </m:r>
              <m:ctrlPr>
                <w:rPr>
                  <w:rFonts w:ascii="Cambria Math" w:hAnsi="Cambria Math" w:cs="Times"/>
                  <w:i/>
                  <w:lang w:val="en-GB"/>
                </w:rPr>
              </m:ctrlPr>
            </m:sub>
            <m:sup>
              <m:r>
                <w:rPr>
                  <w:rFonts w:ascii="Cambria Math" w:hAnsi="Cambria Math" w:cs="Times"/>
                  <w:lang w:val="en-GB"/>
                </w:rPr>
                <m:t>N</m:t>
              </m:r>
              <m:ctrlPr>
                <w:rPr>
                  <w:rFonts w:ascii="Cambria Math" w:hAnsi="Cambria Math" w:cs="Times"/>
                  <w:i/>
                  <w:lang w:val="en-GB"/>
                </w:rPr>
              </m:ctrlPr>
            </m:sup>
            <m:e>
              <m:sSub>
                <m:sSubPr>
                  <m:ctrlPr>
                    <w:rPr>
                      <w:rFonts w:ascii="Cambria Math" w:hAnsi="Cambria Math" w:cs="Times"/>
                      <w:i/>
                      <w:lang w:val="en-GB"/>
                    </w:rPr>
                  </m:ctrlPr>
                </m:sSubPr>
                <m:e>
                  <m:r>
                    <m:rPr>
                      <m:sty m:val="p"/>
                    </m:rPr>
                    <w:rPr>
                      <w:rFonts w:ascii="Cambria Math" w:hAnsi="Cambria Math" w:cs="Times"/>
                      <w:lang w:val="en-GB"/>
                    </w:rPr>
                    <m:t>α</m:t>
                  </m:r>
                </m:e>
                <m:sub>
                  <m:r>
                    <w:rPr>
                      <w:rFonts w:ascii="Cambria Math" w:hAnsi="Cambria Math" w:cs="Times"/>
                      <w:lang w:val="en-GB"/>
                    </w:rPr>
                    <m:t>i</m:t>
                  </m:r>
                </m:sub>
              </m:sSub>
              <m:sSub>
                <m:sSubPr>
                  <m:ctrlPr>
                    <w:rPr>
                      <w:rFonts w:ascii="Cambria Math" w:hAnsi="Cambria Math" w:cs="Times"/>
                      <w:i/>
                      <w:lang w:val="en-GB"/>
                    </w:rPr>
                  </m:ctrlPr>
                </m:sSubPr>
                <m:e>
                  <m:r>
                    <w:rPr>
                      <w:rFonts w:ascii="Cambria Math" w:hAnsi="Cambria Math" w:cs="Times"/>
                      <w:lang w:val="en-GB"/>
                    </w:rPr>
                    <m:t>y</m:t>
                  </m:r>
                </m:e>
                <m:sub>
                  <m:r>
                    <w:rPr>
                      <w:rFonts w:ascii="Cambria Math" w:hAnsi="Cambria Math" w:cs="Times"/>
                      <w:lang w:val="en-GB"/>
                    </w:rPr>
                    <m:t>i</m:t>
                  </m:r>
                </m:sub>
              </m:sSub>
              <m:ctrlPr>
                <w:rPr>
                  <w:rFonts w:ascii="Cambria Math" w:hAnsi="Cambria Math" w:cs="Times"/>
                  <w:i/>
                  <w:lang w:val="en-GB"/>
                </w:rPr>
              </m:ctrlPr>
            </m:e>
          </m:nary>
          <m:r>
            <w:rPr>
              <w:rFonts w:ascii="Cambria Math" w:hAnsi="Cambria Math" w:cs="Times"/>
              <w:lang w:val="en-GB"/>
            </w:rPr>
            <m:t>=0 ,  con 0</m:t>
          </m:r>
          <m:r>
            <m:rPr>
              <m:sty m:val="p"/>
            </m:rPr>
            <w:rPr>
              <w:rFonts w:ascii="Cambria Math" w:hAnsi="Cambria Math" w:cs="Times"/>
              <w:lang w:val="en-GB"/>
            </w:rPr>
            <m:t>≤</m:t>
          </m:r>
          <m:sSub>
            <m:sSubPr>
              <m:ctrlPr>
                <w:rPr>
                  <w:rFonts w:ascii="Cambria Math" w:hAnsi="Cambria Math" w:cs="Times"/>
                  <w:i/>
                  <w:lang w:val="en-GB"/>
                </w:rPr>
              </m:ctrlPr>
            </m:sSubPr>
            <m:e>
              <m:r>
                <m:rPr>
                  <m:sty m:val="p"/>
                </m:rPr>
                <w:rPr>
                  <w:rFonts w:ascii="Cambria Math" w:hAnsi="Cambria Math" w:cs="Times"/>
                  <w:lang w:val="en-GB"/>
                </w:rPr>
                <m:t>α</m:t>
              </m:r>
              <m:ctrlPr>
                <w:rPr>
                  <w:rFonts w:ascii="Cambria Math" w:hAnsi="Cambria Math" w:cs="Times"/>
                  <w:lang w:val="en-GB"/>
                </w:rPr>
              </m:ctrlPr>
            </m:e>
            <m:sub>
              <m:r>
                <w:rPr>
                  <w:rFonts w:ascii="Cambria Math" w:hAnsi="Cambria Math" w:cs="Times"/>
                  <w:lang w:val="en-GB"/>
                </w:rPr>
                <m:t>i</m:t>
              </m:r>
            </m:sub>
          </m:sSub>
          <m:r>
            <m:rPr>
              <m:sty m:val="p"/>
            </m:rPr>
            <w:rPr>
              <w:rFonts w:ascii="Cambria Math" w:hAnsi="Cambria Math" w:cs="Times"/>
              <w:lang w:val="en-GB"/>
            </w:rPr>
            <m:t>≤</m:t>
          </m:r>
          <m:r>
            <w:rPr>
              <w:rFonts w:ascii="Cambria Math" w:hAnsi="Cambria Math" w:cs="Times"/>
              <w:lang w:val="en-GB"/>
            </w:rPr>
            <m:t>C</m:t>
          </m:r>
        </m:oMath>
      </m:oMathPara>
    </w:p>
    <w:p w14:paraId="10E1B588" w14:textId="1956D100" w:rsidR="00A4002A" w:rsidRPr="003C516C" w:rsidRDefault="003C516C" w:rsidP="003C516C">
      <w:pPr>
        <w:pStyle w:val="Textoindependiente"/>
        <w:spacing w:after="120"/>
        <w:ind w:firstLine="284"/>
        <w:jc w:val="both"/>
        <w:rPr>
          <w:rFonts w:ascii="Cambria Math" w:hAnsi="Cambria Math" w:cs="Times"/>
          <w:lang w:val="es-AR"/>
          <w:oMath/>
        </w:rPr>
      </w:pPr>
      <w:r w:rsidRPr="003C516C">
        <w:rPr>
          <w:rFonts w:ascii="Times" w:hAnsi="Times" w:cs="Times"/>
          <w:lang w:val="es-AR"/>
        </w:rPr>
        <w:t xml:space="preserve">Los parámetros </w:t>
      </w:r>
      <m:oMath>
        <m:sSub>
          <m:sSubPr>
            <m:ctrlPr>
              <w:rPr>
                <w:rFonts w:ascii="Cambria Math" w:hAnsi="Cambria Math" w:cs="Times"/>
                <w:b/>
                <w:bCs/>
                <w:i/>
                <w:lang w:val="es-AR"/>
              </w:rPr>
            </m:ctrlPr>
          </m:sSubPr>
          <m:e>
            <m:r>
              <m:rPr>
                <m:sty m:val="b"/>
              </m:rPr>
              <w:rPr>
                <w:rFonts w:ascii="Cambria Math" w:hAnsi="Cambria Math" w:cs="Times"/>
                <w:lang w:val="es-AR"/>
              </w:rPr>
              <m:t>α</m:t>
            </m:r>
            <m:ctrlPr>
              <w:rPr>
                <w:rFonts w:ascii="Cambria Math" w:hAnsi="Cambria Math" w:cs="Times"/>
                <w:b/>
                <w:bCs/>
                <w:lang w:val="es-AR"/>
              </w:rPr>
            </m:ctrlPr>
          </m:e>
          <m:sub>
            <m:r>
              <m:rPr>
                <m:sty m:val="bi"/>
              </m:rPr>
              <w:rPr>
                <w:rFonts w:ascii="Cambria Math" w:hAnsi="Cambria Math" w:cs="Times"/>
                <w:lang w:val="es-AR"/>
              </w:rPr>
              <m:t>i</m:t>
            </m:r>
          </m:sub>
        </m:sSub>
      </m:oMath>
      <w:r w:rsidRPr="003C516C">
        <w:rPr>
          <w:rFonts w:ascii="Times" w:hAnsi="Times" w:cs="Times"/>
          <w:lang w:val="es-AR"/>
        </w:rPr>
        <w:t xml:space="preserve"> son los entrenables.</w:t>
      </w:r>
    </w:p>
    <w:p w14:paraId="509B12E6" w14:textId="2F742D32" w:rsidR="00A4002A" w:rsidRDefault="00A607DE" w:rsidP="002E7C39">
      <w:pPr>
        <w:pStyle w:val="Textoindependiente"/>
        <w:spacing w:after="120"/>
        <w:ind w:firstLine="284"/>
        <w:jc w:val="both"/>
        <w:rPr>
          <w:rFonts w:ascii="Times" w:hAnsi="Times" w:cs="Times"/>
          <w:lang w:val="es-AR"/>
        </w:rPr>
      </w:pPr>
      <w:r w:rsidRPr="00A607DE">
        <w:rPr>
          <w:rFonts w:ascii="Times" w:hAnsi="Times" w:cs="Times"/>
          <w:lang w:val="es-AR"/>
        </w:rPr>
        <w:t xml:space="preserve">Donde </w:t>
      </w:r>
      <w:r w:rsidRPr="00A607DE">
        <w:rPr>
          <w:rFonts w:ascii="Times" w:hAnsi="Times" w:cs="Times"/>
          <w:b/>
          <w:bCs/>
          <w:lang w:val="es-AR"/>
        </w:rPr>
        <w:t>K</w:t>
      </w:r>
      <w:r w:rsidRPr="00A607DE">
        <w:rPr>
          <w:rFonts w:ascii="Times" w:hAnsi="Times" w:cs="Times"/>
          <w:lang w:val="es-AR"/>
        </w:rPr>
        <w:t xml:space="preserve"> es la función de </w:t>
      </w:r>
      <w:r w:rsidRPr="00EF0D35">
        <w:rPr>
          <w:rFonts w:ascii="Times" w:hAnsi="Times" w:cs="Times"/>
          <w:i/>
          <w:iCs/>
          <w:lang w:val="es-AR"/>
        </w:rPr>
        <w:t>Kernel</w:t>
      </w:r>
      <w:r w:rsidRPr="00A607DE">
        <w:rPr>
          <w:rFonts w:ascii="Times" w:hAnsi="Times" w:cs="Times"/>
          <w:lang w:val="es-AR"/>
        </w:rPr>
        <w:t xml:space="preserve">, que en el caso de </w:t>
      </w:r>
      <w:r w:rsidRPr="002E7C39">
        <w:rPr>
          <w:rFonts w:ascii="Times" w:hAnsi="Times" w:cs="Times"/>
          <w:i/>
          <w:iCs/>
          <w:lang w:val="es-AR"/>
        </w:rPr>
        <w:t>sklearn</w:t>
      </w:r>
      <w:r w:rsidRPr="00A607DE">
        <w:rPr>
          <w:rFonts w:ascii="Times" w:hAnsi="Times" w:cs="Times"/>
          <w:lang w:val="es-AR"/>
        </w:rPr>
        <w:t xml:space="preserve"> es por defecto una función de kernel radial (</w:t>
      </w:r>
      <w:r w:rsidRPr="002E7C39">
        <w:rPr>
          <w:rFonts w:ascii="Times" w:hAnsi="Times" w:cs="Times"/>
          <w:i/>
          <w:iCs/>
          <w:lang w:val="es-AR"/>
        </w:rPr>
        <w:t>Radial Basis Function</w:t>
      </w:r>
      <w:r w:rsidRPr="00A607DE">
        <w:rPr>
          <w:rFonts w:ascii="Times" w:hAnsi="Times" w:cs="Times"/>
          <w:lang w:val="es-AR"/>
        </w:rPr>
        <w:t xml:space="preserve"> o </w:t>
      </w:r>
      <w:r w:rsidRPr="002E7C39">
        <w:rPr>
          <w:rFonts w:ascii="Times" w:hAnsi="Times" w:cs="Times"/>
          <w:b/>
          <w:bCs/>
          <w:lang w:val="es-AR"/>
        </w:rPr>
        <w:t>RBF</w:t>
      </w:r>
      <w:r w:rsidR="002E7C39">
        <w:rPr>
          <w:rFonts w:ascii="Times" w:hAnsi="Times" w:cs="Times"/>
          <w:lang w:val="es-AR"/>
        </w:rPr>
        <w:t xml:space="preserve"> [1</w:t>
      </w:r>
      <w:r w:rsidR="0009037B">
        <w:rPr>
          <w:rFonts w:ascii="Times" w:hAnsi="Times" w:cs="Times"/>
          <w:lang w:val="es-AR"/>
        </w:rPr>
        <w:t>4</w:t>
      </w:r>
      <w:r w:rsidR="002E7C39">
        <w:rPr>
          <w:rFonts w:ascii="Times" w:hAnsi="Times" w:cs="Times"/>
          <w:lang w:val="es-AR"/>
        </w:rPr>
        <w:t xml:space="preserve">] </w:t>
      </w:r>
      <w:r w:rsidRPr="00A607DE">
        <w:rPr>
          <w:rFonts w:ascii="Times" w:hAnsi="Times" w:cs="Times"/>
          <w:lang w:val="es-AR"/>
        </w:rPr>
        <w:t>).</w:t>
      </w:r>
    </w:p>
    <w:p w14:paraId="3DC70441" w14:textId="552B1B69" w:rsidR="002E7C39" w:rsidRPr="00C41E97" w:rsidRDefault="00641B95" w:rsidP="00191D60">
      <w:pPr>
        <w:pStyle w:val="Textoindependiente"/>
        <w:spacing w:after="120"/>
        <w:ind w:firstLine="284"/>
        <w:jc w:val="both"/>
        <w:rPr>
          <w:rFonts w:ascii="Times" w:hAnsi="Times" w:cs="Times"/>
          <w:lang w:val="en-GB"/>
        </w:rPr>
      </w:pPr>
      <m:oMathPara>
        <m:oMath>
          <m:r>
            <w:rPr>
              <w:rFonts w:ascii="Cambria Math" w:hAnsi="Cambria Math" w:cs="Times"/>
              <w:lang w:val="en-GB"/>
            </w:rPr>
            <m:t>K</m:t>
          </m:r>
          <m:d>
            <m:dPr>
              <m:ctrlPr>
                <w:rPr>
                  <w:rFonts w:ascii="Cambria Math" w:hAnsi="Cambria Math" w:cs="Times"/>
                  <w:i/>
                  <w:lang w:val="en-GB"/>
                </w:rPr>
              </m:ctrlPr>
            </m:dPr>
            <m:e>
              <m:sSub>
                <m:sSubPr>
                  <m:ctrlPr>
                    <w:rPr>
                      <w:rFonts w:ascii="Cambria Math" w:hAnsi="Cambria Math" w:cs="Times"/>
                      <w:i/>
                      <w:lang w:val="en-GB"/>
                    </w:rPr>
                  </m:ctrlPr>
                </m:sSubPr>
                <m:e>
                  <m:r>
                    <w:rPr>
                      <w:rFonts w:ascii="Cambria Math" w:hAnsi="Cambria Math" w:cs="Times"/>
                      <w:lang w:val="en-GB"/>
                    </w:rPr>
                    <m:t>x</m:t>
                  </m:r>
                </m:e>
                <m:sub>
                  <m:r>
                    <w:rPr>
                      <w:rFonts w:ascii="Cambria Math" w:hAnsi="Cambria Math" w:cs="Times"/>
                      <w:lang w:val="en-GB"/>
                    </w:rPr>
                    <m:t>i</m:t>
                  </m:r>
                </m:sub>
              </m:sSub>
              <m:r>
                <w:rPr>
                  <w:rFonts w:ascii="Cambria Math" w:hAnsi="Cambria Math" w:cs="Times"/>
                  <w:lang w:val="en-GB"/>
                </w:rPr>
                <m:t>,</m:t>
              </m:r>
              <m:sSub>
                <m:sSubPr>
                  <m:ctrlPr>
                    <w:rPr>
                      <w:rFonts w:ascii="Cambria Math" w:hAnsi="Cambria Math" w:cs="Times"/>
                      <w:i/>
                      <w:lang w:val="en-GB"/>
                    </w:rPr>
                  </m:ctrlPr>
                </m:sSubPr>
                <m:e>
                  <m:r>
                    <w:rPr>
                      <w:rFonts w:ascii="Cambria Math" w:hAnsi="Cambria Math" w:cs="Times"/>
                      <w:lang w:val="en-GB"/>
                    </w:rPr>
                    <m:t>x</m:t>
                  </m:r>
                </m:e>
                <m:sub>
                  <m:r>
                    <w:rPr>
                      <w:rFonts w:ascii="Cambria Math" w:hAnsi="Cambria Math" w:cs="Times"/>
                      <w:lang w:val="en-GB"/>
                    </w:rPr>
                    <m:t>j</m:t>
                  </m:r>
                </m:sub>
              </m:sSub>
            </m:e>
          </m:d>
          <m:r>
            <w:rPr>
              <w:rFonts w:ascii="Cambria Math" w:hAnsi="Cambria Math" w:cs="Times"/>
              <w:lang w:val="en-GB"/>
            </w:rPr>
            <m:t>=</m:t>
          </m:r>
          <m:func>
            <m:funcPr>
              <m:ctrlPr>
                <w:rPr>
                  <w:rFonts w:ascii="Cambria Math" w:hAnsi="Cambria Math" w:cs="Times"/>
                  <w:lang w:val="en-GB"/>
                </w:rPr>
              </m:ctrlPr>
            </m:funcPr>
            <m:fName>
              <m:r>
                <m:rPr>
                  <m:sty m:val="p"/>
                </m:rPr>
                <w:rPr>
                  <w:rFonts w:ascii="Cambria Math" w:hAnsi="Cambria Math" w:cs="Times"/>
                  <w:lang w:val="en-GB"/>
                </w:rPr>
                <m:t>exp</m:t>
              </m:r>
              <m:ctrlPr>
                <w:rPr>
                  <w:rFonts w:ascii="Cambria Math" w:hAnsi="Cambria Math" w:cs="Times"/>
                  <w:i/>
                  <w:lang w:val="en-GB"/>
                </w:rPr>
              </m:ctrlPr>
            </m:fName>
            <m:e>
              <m:d>
                <m:dPr>
                  <m:ctrlPr>
                    <w:rPr>
                      <w:rFonts w:ascii="Cambria Math" w:hAnsi="Cambria Math" w:cs="Times"/>
                      <w:i/>
                      <w:lang w:val="en-GB"/>
                    </w:rPr>
                  </m:ctrlPr>
                </m:dPr>
                <m:e>
                  <m:r>
                    <w:rPr>
                      <w:rFonts w:ascii="Cambria Math" w:hAnsi="Cambria Math" w:cs="Times"/>
                      <w:lang w:val="en-GB"/>
                    </w:rPr>
                    <m:t>-γ</m:t>
                  </m:r>
                  <m:sSup>
                    <m:sSupPr>
                      <m:ctrlPr>
                        <w:rPr>
                          <w:rFonts w:ascii="Cambria Math" w:hAnsi="Cambria Math" w:cs="Times"/>
                          <w:i/>
                          <w:lang w:val="en-GB"/>
                        </w:rPr>
                      </m:ctrlPr>
                    </m:sSupPr>
                    <m:e>
                      <m:d>
                        <m:dPr>
                          <m:begChr m:val="|"/>
                          <m:endChr m:val="|"/>
                          <m:ctrlPr>
                            <w:rPr>
                              <w:rFonts w:ascii="Cambria Math" w:hAnsi="Cambria Math" w:cs="Times"/>
                              <w:i/>
                              <w:lang w:val="en-GB"/>
                            </w:rPr>
                          </m:ctrlPr>
                        </m:dPr>
                        <m:e>
                          <m:d>
                            <m:dPr>
                              <m:begChr m:val="|"/>
                              <m:endChr m:val="|"/>
                              <m:ctrlPr>
                                <w:rPr>
                                  <w:rFonts w:ascii="Cambria Math" w:hAnsi="Cambria Math" w:cs="Times"/>
                                  <w:i/>
                                  <w:lang w:val="en-GB"/>
                                </w:rPr>
                              </m:ctrlPr>
                            </m:dPr>
                            <m:e>
                              <m:sSub>
                                <m:sSubPr>
                                  <m:ctrlPr>
                                    <w:rPr>
                                      <w:rFonts w:ascii="Cambria Math" w:hAnsi="Cambria Math" w:cs="Times"/>
                                      <w:i/>
                                      <w:lang w:val="en-GB"/>
                                    </w:rPr>
                                  </m:ctrlPr>
                                </m:sSubPr>
                                <m:e>
                                  <m:r>
                                    <w:rPr>
                                      <w:rFonts w:ascii="Cambria Math" w:hAnsi="Cambria Math" w:cs="Times"/>
                                      <w:lang w:val="en-GB"/>
                                    </w:rPr>
                                    <m:t>x</m:t>
                                  </m:r>
                                </m:e>
                                <m:sub>
                                  <m:r>
                                    <w:rPr>
                                      <w:rFonts w:ascii="Cambria Math" w:hAnsi="Cambria Math" w:cs="Times"/>
                                      <w:lang w:val="en-GB"/>
                                    </w:rPr>
                                    <m:t>i</m:t>
                                  </m:r>
                                </m:sub>
                              </m:sSub>
                              <m:r>
                                <w:rPr>
                                  <w:rFonts w:ascii="Cambria Math" w:hAnsi="Cambria Math" w:cs="Times"/>
                                  <w:lang w:val="en-GB"/>
                                </w:rPr>
                                <m:t>-</m:t>
                              </m:r>
                              <m:sSub>
                                <m:sSubPr>
                                  <m:ctrlPr>
                                    <w:rPr>
                                      <w:rFonts w:ascii="Cambria Math" w:hAnsi="Cambria Math" w:cs="Times"/>
                                      <w:i/>
                                      <w:lang w:val="en-GB"/>
                                    </w:rPr>
                                  </m:ctrlPr>
                                </m:sSubPr>
                                <m:e>
                                  <m:r>
                                    <w:rPr>
                                      <w:rFonts w:ascii="Cambria Math" w:hAnsi="Cambria Math" w:cs="Times"/>
                                      <w:lang w:val="en-GB"/>
                                    </w:rPr>
                                    <m:t>x</m:t>
                                  </m:r>
                                </m:e>
                                <m:sub>
                                  <m:r>
                                    <w:rPr>
                                      <w:rFonts w:ascii="Cambria Math" w:hAnsi="Cambria Math" w:cs="Times"/>
                                      <w:lang w:val="en-GB"/>
                                    </w:rPr>
                                    <m:t>j</m:t>
                                  </m:r>
                                </m:sub>
                              </m:sSub>
                            </m:e>
                          </m:d>
                        </m:e>
                      </m:d>
                    </m:e>
                    <m:sup>
                      <m:r>
                        <w:rPr>
                          <w:rFonts w:ascii="Cambria Math" w:hAnsi="Cambria Math" w:cs="Times"/>
                          <w:lang w:val="en-GB"/>
                        </w:rPr>
                        <m:t>2</m:t>
                      </m:r>
                    </m:sup>
                  </m:sSup>
                </m:e>
              </m:d>
            </m:e>
          </m:func>
        </m:oMath>
      </m:oMathPara>
    </w:p>
    <w:p w14:paraId="1528FAD5" w14:textId="40EC1FFE" w:rsidR="00C41E97" w:rsidRPr="00142A03" w:rsidRDefault="00142A03" w:rsidP="00191D60">
      <w:pPr>
        <w:pStyle w:val="Textoindependiente"/>
        <w:spacing w:after="120"/>
        <w:ind w:firstLine="284"/>
        <w:jc w:val="both"/>
        <w:rPr>
          <w:rFonts w:ascii="Times" w:hAnsi="Times" w:cs="Times"/>
          <w:lang w:val="es-AR"/>
        </w:rPr>
      </w:pPr>
      <w:r w:rsidRPr="00142A03">
        <w:rPr>
          <w:rFonts w:ascii="Times" w:hAnsi="Times" w:cs="Times"/>
          <w:lang w:val="es-AR"/>
        </w:rPr>
        <w:t xml:space="preserve">Notar que por defecto </w:t>
      </w:r>
      <m:oMath>
        <m:r>
          <w:rPr>
            <w:rFonts w:ascii="Cambria Math" w:hAnsi="Cambria Math" w:cs="Times"/>
            <w:lang w:val="es-AR"/>
          </w:rPr>
          <m:t xml:space="preserve">C = </m:t>
        </m:r>
        <m:r>
          <m:rPr>
            <m:sty m:val="p"/>
          </m:rPr>
          <w:rPr>
            <w:rFonts w:ascii="Cambria Math" w:hAnsi="Cambria Math" w:cs="Times"/>
            <w:lang w:val="es-AR"/>
          </w:rPr>
          <m:t>γ</m:t>
        </m:r>
        <m:r>
          <w:rPr>
            <w:rFonts w:ascii="Cambria Math" w:hAnsi="Cambria Math" w:cs="Times"/>
            <w:lang w:val="es-AR"/>
          </w:rPr>
          <m:t>= 1</m:t>
        </m:r>
      </m:oMath>
      <w:r w:rsidRPr="00142A03">
        <w:rPr>
          <w:rFonts w:ascii="Times" w:hAnsi="Times" w:cs="Times"/>
          <w:lang w:val="es-AR"/>
        </w:rPr>
        <w:t xml:space="preserve"> en </w:t>
      </w:r>
      <w:r w:rsidRPr="00142A03">
        <w:rPr>
          <w:rFonts w:ascii="Times" w:hAnsi="Times" w:cs="Times"/>
          <w:i/>
          <w:iCs/>
          <w:lang w:val="es-AR"/>
        </w:rPr>
        <w:t>sklearn</w:t>
      </w:r>
      <w:r w:rsidRPr="00142A03">
        <w:rPr>
          <w:rFonts w:ascii="Times" w:hAnsi="Times" w:cs="Times"/>
          <w:lang w:val="es-AR"/>
        </w:rPr>
        <w:t>.</w:t>
      </w:r>
    </w:p>
    <w:p w14:paraId="3A013B26" w14:textId="5F13B2D4" w:rsidR="002E7C39" w:rsidRPr="00BD1224" w:rsidRDefault="00BD1224">
      <w:pPr>
        <w:pStyle w:val="Ttulo1erNivel"/>
        <w:numPr>
          <w:ilvl w:val="2"/>
          <w:numId w:val="50"/>
        </w:numPr>
        <w:ind w:left="0" w:firstLine="0"/>
        <w:jc w:val="both"/>
        <w:pPrChange w:id="34" w:author="Carlos Binker" w:date="2024-09-11T10:40:00Z">
          <w:pPr>
            <w:pStyle w:val="Ttulo1erNivel"/>
          </w:pPr>
        </w:pPrChange>
      </w:pPr>
      <w:del w:id="35" w:author="Carlos Binker" w:date="2024-09-11T10:40:00Z">
        <w:r w:rsidDel="002054C2">
          <w:delText xml:space="preserve">3.2.4 </w:delText>
        </w:r>
      </w:del>
      <w:r w:rsidRPr="00BD1224">
        <w:t>Gradient Boosting</w:t>
      </w:r>
    </w:p>
    <w:p w14:paraId="047B1C6A" w14:textId="138F82C9" w:rsidR="00CC69AD" w:rsidRDefault="00921C75" w:rsidP="00D67E3E">
      <w:pPr>
        <w:pStyle w:val="Textoindependiente"/>
        <w:spacing w:after="120"/>
        <w:ind w:left="284" w:firstLine="284"/>
        <w:jc w:val="both"/>
        <w:rPr>
          <w:rFonts w:ascii="Times" w:hAnsi="Times" w:cs="Times"/>
        </w:rPr>
      </w:pPr>
      <w:r w:rsidRPr="00921C75">
        <w:rPr>
          <w:rFonts w:ascii="Times" w:hAnsi="Times" w:cs="Times"/>
        </w:rPr>
        <w:t>Gradient Boosting</w:t>
      </w:r>
      <w:r w:rsidR="00961A0D">
        <w:rPr>
          <w:rFonts w:ascii="Times" w:hAnsi="Times" w:cs="Times"/>
        </w:rPr>
        <w:t xml:space="preserve"> </w:t>
      </w:r>
      <w:r w:rsidRPr="00921C75">
        <w:rPr>
          <w:rFonts w:ascii="Times" w:hAnsi="Times" w:cs="Times"/>
        </w:rPr>
        <w:t xml:space="preserve">es, al igual que Random Forest, un método de ensamble que combina varios modelos más simples para formar uno más complejo. La diferencia es </w:t>
      </w:r>
      <w:r w:rsidR="00961A0D" w:rsidRPr="00921C75">
        <w:rPr>
          <w:rFonts w:ascii="Times" w:hAnsi="Times" w:cs="Times"/>
        </w:rPr>
        <w:t>que,</w:t>
      </w:r>
      <w:r w:rsidRPr="00921C75">
        <w:rPr>
          <w:rFonts w:ascii="Times" w:hAnsi="Times" w:cs="Times"/>
        </w:rPr>
        <w:t xml:space="preserve"> en vez de entrenar todos los modelos </w:t>
      </w:r>
      <w:r w:rsidRPr="00921C75">
        <w:rPr>
          <w:rFonts w:ascii="Times" w:hAnsi="Times" w:cs="Times"/>
        </w:rPr>
        <w:t>a la vez, se entrena uno a la vez, y cada modelo subsiguiente se entrena para corregir los errores del modelo anterior.</w:t>
      </w:r>
      <w:r>
        <w:rPr>
          <w:rFonts w:ascii="Times" w:hAnsi="Times" w:cs="Times"/>
        </w:rPr>
        <w:t xml:space="preserve"> </w:t>
      </w:r>
      <w:r w:rsidR="002C5D1D" w:rsidRPr="002C5D1D">
        <w:rPr>
          <w:rFonts w:ascii="Times" w:hAnsi="Times" w:cs="Times"/>
        </w:rPr>
        <w:t>Al igual que Random Forest, los modelos base son árboles de decisión con una profundidad máxima fija y que utilizan el índice de Gini para medir la impureza.</w:t>
      </w:r>
    </w:p>
    <w:p w14:paraId="7A85532A" w14:textId="4FE7B397" w:rsidR="00C42714" w:rsidRDefault="00C42714" w:rsidP="00C42714">
      <w:pPr>
        <w:pStyle w:val="Textoindependiente"/>
        <w:spacing w:after="120"/>
        <w:ind w:left="284" w:firstLine="284"/>
        <w:jc w:val="both"/>
        <w:rPr>
          <w:rFonts w:ascii="Times" w:hAnsi="Times" w:cs="Times"/>
        </w:rPr>
      </w:pPr>
      <w:r w:rsidRPr="00C42714">
        <w:rPr>
          <w:rFonts w:ascii="Times" w:hAnsi="Times" w:cs="Times"/>
        </w:rPr>
        <w:t>El modelo de Gradient Boosting entrena el primer modelo</w:t>
      </w:r>
      <w:r>
        <w:rPr>
          <w:rFonts w:ascii="Times" w:hAnsi="Times" w:cs="Times"/>
        </w:rPr>
        <w:t xml:space="preserve"> </w:t>
      </w:r>
      <w:r w:rsidRPr="00C42714">
        <w:rPr>
          <w:rFonts w:ascii="Times" w:hAnsi="Times" w:cs="Times"/>
        </w:rPr>
        <w:t xml:space="preserve">dando el mismo peso a todas las observaciones. Luego, para el </w:t>
      </w:r>
      <w:r w:rsidRPr="00B808EC">
        <w:rPr>
          <w:rFonts w:ascii="Times" w:hAnsi="Times" w:cs="Times"/>
          <w:i/>
          <w:iCs/>
        </w:rPr>
        <w:t>i-ésimo</w:t>
      </w:r>
      <w:r w:rsidRPr="00C42714">
        <w:rPr>
          <w:rFonts w:ascii="Times" w:hAnsi="Times" w:cs="Times"/>
        </w:rPr>
        <w:t xml:space="preserve"> modelo, se priorizan las observaciones que fueron mal clasificadas por el acumulado de los modelos anteriores.</w:t>
      </w:r>
    </w:p>
    <w:p w14:paraId="7E66B975" w14:textId="04F47511" w:rsidR="00CC69AD" w:rsidRPr="00981A0C" w:rsidDel="008B6D19" w:rsidRDefault="00CC69AD" w:rsidP="00981A0C">
      <w:pPr>
        <w:pStyle w:val="Textoindependiente"/>
        <w:spacing w:after="120"/>
        <w:jc w:val="both"/>
        <w:rPr>
          <w:del w:id="36" w:author="Carlos Binker" w:date="2024-09-11T10:09:00Z"/>
          <w:rFonts w:ascii="Times" w:hAnsi="Times" w:cs="Arial"/>
        </w:rPr>
      </w:pPr>
    </w:p>
    <w:p w14:paraId="19B1712C" w14:textId="56D74C25" w:rsidR="00CC69AD" w:rsidRPr="00F50C74" w:rsidRDefault="00F50C74">
      <w:pPr>
        <w:pStyle w:val="Ttulo1erNivel"/>
        <w:numPr>
          <w:ilvl w:val="0"/>
          <w:numId w:val="29"/>
        </w:numPr>
        <w:ind w:left="0" w:firstLine="0"/>
        <w:pPrChange w:id="37" w:author="Carlos Binker" w:date="2024-09-11T10:09:00Z">
          <w:pPr>
            <w:pStyle w:val="Textoindependiente"/>
            <w:spacing w:after="120"/>
            <w:ind w:left="284" w:firstLine="284"/>
            <w:jc w:val="both"/>
          </w:pPr>
        </w:pPrChange>
      </w:pPr>
      <w:ins w:id="38" w:author="Carlos Binker" w:date="2024-09-11T10:08:00Z">
        <w:r w:rsidRPr="007B4A8F">
          <w:t>Desarrollo de la expe</w:t>
        </w:r>
      </w:ins>
      <w:ins w:id="39" w:author="Carlos Binker" w:date="2024-09-11T10:09:00Z">
        <w:r w:rsidRPr="00F50C74">
          <w:t>riencia</w:t>
        </w:r>
      </w:ins>
    </w:p>
    <w:p w14:paraId="4D17F4F9" w14:textId="4FCD582A" w:rsidR="00CC69AD" w:rsidDel="00182755" w:rsidRDefault="00CC69AD">
      <w:pPr>
        <w:pStyle w:val="Textoindependiente"/>
        <w:spacing w:after="120"/>
        <w:ind w:left="641"/>
        <w:jc w:val="both"/>
        <w:rPr>
          <w:del w:id="40" w:author="Carlos Binker" w:date="2024-09-11T10:10:00Z"/>
          <w:rFonts w:ascii="Times" w:hAnsi="Times" w:cs="Times"/>
        </w:rPr>
        <w:pPrChange w:id="41" w:author="Carlos Binker" w:date="2024-09-11T10:10:00Z">
          <w:pPr>
            <w:pStyle w:val="Textoindependiente"/>
            <w:spacing w:after="120"/>
            <w:ind w:left="284" w:firstLine="284"/>
            <w:jc w:val="both"/>
          </w:pPr>
        </w:pPrChange>
      </w:pPr>
    </w:p>
    <w:p w14:paraId="74167589" w14:textId="7DFD9C2F" w:rsidR="005F7702" w:rsidRDefault="00182755">
      <w:pPr>
        <w:pStyle w:val="Ttulo1erNivel"/>
        <w:spacing w:before="0" w:after="120"/>
        <w:ind w:firstLine="284"/>
        <w:jc w:val="both"/>
        <w:rPr>
          <w:ins w:id="42" w:author="Carlos Binker" w:date="2024-09-11T10:10:00Z"/>
          <w:rFonts w:cs="Times"/>
          <w:b w:val="0"/>
          <w:bCs w:val="0"/>
          <w:kern w:val="0"/>
          <w:sz w:val="20"/>
          <w:szCs w:val="20"/>
          <w:lang w:val="es-ES"/>
        </w:rPr>
        <w:pPrChange w:id="43" w:author="Carlos Binker" w:date="2024-09-11T10:11:00Z">
          <w:pPr>
            <w:pStyle w:val="Ttulo1erNivel"/>
            <w:ind w:left="641"/>
          </w:pPr>
        </w:pPrChange>
      </w:pPr>
      <w:ins w:id="44" w:author="Carlos Binker" w:date="2024-09-11T10:10:00Z">
        <w:r w:rsidRPr="00182755">
          <w:rPr>
            <w:rFonts w:cs="Times"/>
            <w:b w:val="0"/>
            <w:bCs w:val="0"/>
            <w:kern w:val="0"/>
            <w:sz w:val="20"/>
            <w:szCs w:val="20"/>
            <w:lang w:val="es-ES"/>
          </w:rPr>
          <w:t>Se emple</w:t>
        </w:r>
      </w:ins>
      <w:r w:rsidR="00F02A6B">
        <w:rPr>
          <w:rFonts w:cs="Times"/>
          <w:b w:val="0"/>
          <w:bCs w:val="0"/>
          <w:kern w:val="0"/>
          <w:sz w:val="20"/>
          <w:szCs w:val="20"/>
          <w:lang w:val="es-ES"/>
        </w:rPr>
        <w:t>ó</w:t>
      </w:r>
      <w:ins w:id="45" w:author="Carlos Binker" w:date="2024-09-11T10:10:00Z">
        <w:r w:rsidRPr="00182755">
          <w:rPr>
            <w:rFonts w:cs="Times"/>
            <w:b w:val="0"/>
            <w:bCs w:val="0"/>
            <w:kern w:val="0"/>
            <w:sz w:val="20"/>
            <w:szCs w:val="20"/>
            <w:lang w:val="es-ES"/>
          </w:rPr>
          <w:t xml:space="preserve"> para este caso de estudio el editor de código Vscode</w:t>
        </w:r>
      </w:ins>
      <w:r w:rsidR="001A53AD">
        <w:rPr>
          <w:rFonts w:cs="Times"/>
          <w:b w:val="0"/>
          <w:bCs w:val="0"/>
          <w:kern w:val="0"/>
          <w:sz w:val="20"/>
          <w:szCs w:val="20"/>
          <w:lang w:val="es-ES"/>
        </w:rPr>
        <w:t xml:space="preserve"> [15]</w:t>
      </w:r>
      <w:ins w:id="46" w:author="Carlos Binker" w:date="2024-09-11T10:10:00Z">
        <w:r w:rsidRPr="00182755">
          <w:rPr>
            <w:rFonts w:cs="Times"/>
            <w:b w:val="0"/>
            <w:bCs w:val="0"/>
            <w:kern w:val="0"/>
            <w:sz w:val="20"/>
            <w:szCs w:val="20"/>
            <w:lang w:val="es-ES"/>
          </w:rPr>
          <w:t xml:space="preserve">. La versión de Python empleada fue la 3.11.9, creándose un </w:t>
        </w:r>
        <w:r w:rsidRPr="001A53AD">
          <w:rPr>
            <w:rFonts w:cs="Times"/>
            <w:b w:val="0"/>
            <w:bCs w:val="0"/>
            <w:i/>
            <w:iCs/>
            <w:kern w:val="0"/>
            <w:sz w:val="20"/>
            <w:szCs w:val="20"/>
            <w:lang w:val="es-ES"/>
          </w:rPr>
          <w:t>entorno virtual</w:t>
        </w:r>
        <w:r w:rsidRPr="00182755">
          <w:rPr>
            <w:rFonts w:cs="Times"/>
            <w:b w:val="0"/>
            <w:bCs w:val="0"/>
            <w:kern w:val="0"/>
            <w:sz w:val="20"/>
            <w:szCs w:val="20"/>
            <w:lang w:val="es-ES"/>
          </w:rPr>
          <w:t xml:space="preserve"> </w:t>
        </w:r>
      </w:ins>
      <w:r w:rsidR="001A53AD">
        <w:rPr>
          <w:rFonts w:cs="Times"/>
          <w:b w:val="0"/>
          <w:bCs w:val="0"/>
          <w:kern w:val="0"/>
          <w:sz w:val="20"/>
          <w:szCs w:val="20"/>
          <w:lang w:val="es-ES"/>
        </w:rPr>
        <w:t xml:space="preserve">[16] </w:t>
      </w:r>
      <w:ins w:id="47" w:author="Carlos Binker" w:date="2024-09-11T10:10:00Z">
        <w:r w:rsidRPr="00182755">
          <w:rPr>
            <w:rFonts w:cs="Times"/>
            <w:b w:val="0"/>
            <w:bCs w:val="0"/>
            <w:kern w:val="0"/>
            <w:sz w:val="20"/>
            <w:szCs w:val="20"/>
            <w:lang w:val="es-ES"/>
          </w:rPr>
          <w:t>para tal fin, con la finalidad de establecer correctamente las dependencias de los paquetes de librería instalados para la versión de python</w:t>
        </w:r>
      </w:ins>
      <w:r w:rsidR="00916E98">
        <w:rPr>
          <w:rFonts w:cs="Times"/>
          <w:b w:val="0"/>
          <w:bCs w:val="0"/>
          <w:kern w:val="0"/>
          <w:sz w:val="20"/>
          <w:szCs w:val="20"/>
          <w:lang w:val="es-ES"/>
        </w:rPr>
        <w:t xml:space="preserve"> en cuestión</w:t>
      </w:r>
      <w:ins w:id="48" w:author="Carlos Binker" w:date="2024-09-11T10:10:00Z">
        <w:r w:rsidRPr="00182755">
          <w:rPr>
            <w:rFonts w:cs="Times"/>
            <w:b w:val="0"/>
            <w:bCs w:val="0"/>
            <w:kern w:val="0"/>
            <w:sz w:val="20"/>
            <w:szCs w:val="20"/>
            <w:lang w:val="es-ES"/>
          </w:rPr>
          <w:t>. Se utilizó una laptop con 64 GB de memoria RAM, micro Intel core I7 de décima tercera generación. Las extensiones principales necesarias a instalar fueron jupyter notebook [</w:t>
        </w:r>
      </w:ins>
      <w:ins w:id="49" w:author="Carlos Binker" w:date="2024-09-11T10:15:00Z">
        <w:r w:rsidR="006B45DB">
          <w:rPr>
            <w:rFonts w:cs="Times"/>
            <w:b w:val="0"/>
            <w:bCs w:val="0"/>
            <w:kern w:val="0"/>
            <w:sz w:val="20"/>
            <w:szCs w:val="20"/>
            <w:lang w:val="es-ES"/>
          </w:rPr>
          <w:t>1</w:t>
        </w:r>
      </w:ins>
      <w:r w:rsidR="006417BC">
        <w:rPr>
          <w:rFonts w:cs="Times"/>
          <w:b w:val="0"/>
          <w:bCs w:val="0"/>
          <w:kern w:val="0"/>
          <w:sz w:val="20"/>
          <w:szCs w:val="20"/>
          <w:lang w:val="es-ES"/>
        </w:rPr>
        <w:t>7</w:t>
      </w:r>
      <w:ins w:id="50" w:author="Carlos Binker" w:date="2024-09-11T10:10:00Z">
        <w:r w:rsidRPr="00182755">
          <w:rPr>
            <w:rFonts w:cs="Times"/>
            <w:b w:val="0"/>
            <w:bCs w:val="0"/>
            <w:kern w:val="0"/>
            <w:sz w:val="20"/>
            <w:szCs w:val="20"/>
            <w:lang w:val="es-ES"/>
          </w:rPr>
          <w:t>] y WSL (Windows Subsystem Linux) [</w:t>
        </w:r>
      </w:ins>
      <w:ins w:id="51" w:author="Carlos Binker" w:date="2024-09-11T10:15:00Z">
        <w:r w:rsidR="006B45DB">
          <w:rPr>
            <w:rFonts w:cs="Times"/>
            <w:b w:val="0"/>
            <w:bCs w:val="0"/>
            <w:kern w:val="0"/>
            <w:sz w:val="20"/>
            <w:szCs w:val="20"/>
            <w:lang w:val="es-ES"/>
          </w:rPr>
          <w:t>1</w:t>
        </w:r>
      </w:ins>
      <w:r w:rsidR="006417BC">
        <w:rPr>
          <w:rFonts w:cs="Times"/>
          <w:b w:val="0"/>
          <w:bCs w:val="0"/>
          <w:kern w:val="0"/>
          <w:sz w:val="20"/>
          <w:szCs w:val="20"/>
          <w:lang w:val="es-ES"/>
        </w:rPr>
        <w:t>8</w:t>
      </w:r>
      <w:ins w:id="52" w:author="Carlos Binker" w:date="2024-09-11T10:10:00Z">
        <w:r w:rsidRPr="00182755">
          <w:rPr>
            <w:rFonts w:cs="Times"/>
            <w:b w:val="0"/>
            <w:bCs w:val="0"/>
            <w:kern w:val="0"/>
            <w:sz w:val="20"/>
            <w:szCs w:val="20"/>
            <w:lang w:val="es-ES"/>
          </w:rPr>
          <w:t xml:space="preserve">]. Se pueden ver más detalles de la implementación en el repositorio del proyecto </w:t>
        </w:r>
      </w:ins>
      <w:ins w:id="53" w:author="Carlos Binker" w:date="2024-09-11T10:16:00Z">
        <w:r w:rsidR="006B45DB">
          <w:rPr>
            <w:rFonts w:cs="Times"/>
            <w:b w:val="0"/>
            <w:bCs w:val="0"/>
            <w:kern w:val="0"/>
            <w:sz w:val="20"/>
            <w:szCs w:val="20"/>
            <w:lang w:val="es-ES"/>
          </w:rPr>
          <w:t>[1</w:t>
        </w:r>
      </w:ins>
      <w:r w:rsidR="006417BC">
        <w:rPr>
          <w:rFonts w:cs="Times"/>
          <w:b w:val="0"/>
          <w:bCs w:val="0"/>
          <w:kern w:val="0"/>
          <w:sz w:val="20"/>
          <w:szCs w:val="20"/>
          <w:lang w:val="es-ES"/>
        </w:rPr>
        <w:t>9</w:t>
      </w:r>
      <w:ins w:id="54" w:author="Carlos Binker" w:date="2024-09-11T10:16:00Z">
        <w:r w:rsidR="006B45DB">
          <w:rPr>
            <w:rFonts w:cs="Times"/>
            <w:b w:val="0"/>
            <w:bCs w:val="0"/>
            <w:kern w:val="0"/>
            <w:sz w:val="20"/>
            <w:szCs w:val="20"/>
            <w:lang w:val="es-ES"/>
          </w:rPr>
          <w:t>].</w:t>
        </w:r>
      </w:ins>
    </w:p>
    <w:p w14:paraId="3E64322E" w14:textId="49038B08" w:rsidR="00A25B98" w:rsidDel="00055F3C" w:rsidRDefault="00A151CF">
      <w:pPr>
        <w:pStyle w:val="Textoindependiente"/>
        <w:spacing w:after="120"/>
        <w:jc w:val="both"/>
        <w:rPr>
          <w:del w:id="55" w:author="Carlos Binker" w:date="2024-09-11T10:10:00Z"/>
        </w:rPr>
        <w:pPrChange w:id="56" w:author="Carlos Binker" w:date="2024-09-11T10:20:00Z">
          <w:pPr>
            <w:pStyle w:val="Textoindependiente"/>
            <w:spacing w:after="120"/>
            <w:ind w:firstLine="284"/>
            <w:jc w:val="both"/>
          </w:pPr>
        </w:pPrChange>
      </w:pPr>
      <w:del w:id="57" w:author="Carlos Binker" w:date="2024-09-11T10:10:00Z">
        <w:r w:rsidDel="00182755">
          <w:delText>Por lo tanto, s</w:delText>
        </w:r>
        <w:r w:rsidRPr="00A151CF" w:rsidDel="00182755">
          <w:delText xml:space="preserve">e espera que al aumentar </w:delText>
        </w:r>
      </w:del>
      <m:oMath>
        <m:r>
          <w:del w:id="58" w:author="Carlos Binker" w:date="2024-09-11T10:10:00Z">
            <m:rPr>
              <m:sty m:val="p"/>
            </m:rPr>
            <w:rPr>
              <w:rFonts w:ascii="Cambria Math" w:hAnsi="Cambria Math"/>
            </w:rPr>
            <m:t>β</m:t>
          </w:del>
        </m:r>
      </m:oMath>
      <w:del w:id="59" w:author="Carlos Binker" w:date="2024-09-11T10:10:00Z">
        <w:r w:rsidRPr="00A151CF" w:rsidDel="00182755">
          <w:delText xml:space="preserve"> sea más fácil para el modelo detectar los casos anómalos.</w:delText>
        </w:r>
      </w:del>
    </w:p>
    <w:p w14:paraId="5FF52F1B" w14:textId="50F89AD0" w:rsidR="00055F3C" w:rsidRDefault="00055F3C">
      <w:pPr>
        <w:pStyle w:val="Ttulo1erNivel"/>
        <w:numPr>
          <w:ilvl w:val="1"/>
          <w:numId w:val="29"/>
        </w:numPr>
        <w:ind w:left="0" w:firstLine="0"/>
        <w:rPr>
          <w:ins w:id="60" w:author="Carlos Binker" w:date="2024-09-11T10:18:00Z"/>
        </w:rPr>
        <w:pPrChange w:id="61" w:author="Carlos Binker" w:date="2024-09-11T10:20:00Z">
          <w:pPr>
            <w:pStyle w:val="Textoindependiente"/>
            <w:numPr>
              <w:numId w:val="29"/>
            </w:numPr>
            <w:spacing w:after="120"/>
            <w:ind w:left="360" w:hanging="360"/>
            <w:jc w:val="both"/>
          </w:pPr>
        </w:pPrChange>
      </w:pPr>
      <w:ins w:id="62" w:author="Carlos Binker" w:date="2024-09-11T10:18:00Z">
        <w:r>
          <w:t>Importación de módulos</w:t>
        </w:r>
        <w:r w:rsidR="005A3A9E">
          <w:t xml:space="preserve"> para Python 3.11</w:t>
        </w:r>
      </w:ins>
    </w:p>
    <w:p w14:paraId="17889563" w14:textId="0649EA1A" w:rsidR="00D57C07" w:rsidRDefault="00D57C07" w:rsidP="002A6503">
      <w:pPr>
        <w:pStyle w:val="Textoindependiente"/>
        <w:spacing w:after="120"/>
        <w:ind w:firstLine="284"/>
        <w:jc w:val="both"/>
        <w:rPr>
          <w:ins w:id="63" w:author="Carlos Binker" w:date="2024-09-11T10:51:00Z"/>
          <w:sz w:val="22"/>
          <w:szCs w:val="22"/>
        </w:rPr>
      </w:pPr>
      <w:ins w:id="64" w:author="Carlos Binker" w:date="2024-09-11T10:52:00Z">
        <w:r w:rsidRPr="00D57C07">
          <w:rPr>
            <w:sz w:val="22"/>
            <w:szCs w:val="22"/>
          </w:rPr>
          <w:t xml:space="preserve">En </w:t>
        </w:r>
        <w:r>
          <w:rPr>
            <w:sz w:val="22"/>
            <w:szCs w:val="22"/>
          </w:rPr>
          <w:t xml:space="preserve">nuestro caso de </w:t>
        </w:r>
        <w:r w:rsidRPr="00D57C07">
          <w:rPr>
            <w:sz w:val="22"/>
            <w:szCs w:val="22"/>
          </w:rPr>
          <w:t>estudio se utilizar</w:t>
        </w:r>
        <w:r>
          <w:rPr>
            <w:sz w:val="22"/>
            <w:szCs w:val="22"/>
          </w:rPr>
          <w:t>on</w:t>
        </w:r>
        <w:r w:rsidRPr="00D57C07">
          <w:rPr>
            <w:sz w:val="22"/>
            <w:szCs w:val="22"/>
          </w:rPr>
          <w:t xml:space="preserve"> las siguientes librerías de código abierto: pandas [</w:t>
        </w:r>
      </w:ins>
      <w:r w:rsidR="006417BC">
        <w:rPr>
          <w:sz w:val="22"/>
          <w:szCs w:val="22"/>
        </w:rPr>
        <w:t>20</w:t>
      </w:r>
      <w:ins w:id="65" w:author="Carlos Binker" w:date="2024-09-11T10:52:00Z">
        <w:r w:rsidRPr="00D57C07">
          <w:rPr>
            <w:sz w:val="22"/>
            <w:szCs w:val="22"/>
          </w:rPr>
          <w:t>], numpy [</w:t>
        </w:r>
      </w:ins>
      <w:ins w:id="66" w:author="Carlos Binker" w:date="2024-09-11T10:55:00Z">
        <w:r w:rsidR="00681DAE">
          <w:rPr>
            <w:sz w:val="22"/>
            <w:szCs w:val="22"/>
          </w:rPr>
          <w:t>2</w:t>
        </w:r>
      </w:ins>
      <w:r w:rsidR="006417BC">
        <w:rPr>
          <w:sz w:val="22"/>
          <w:szCs w:val="22"/>
        </w:rPr>
        <w:t>1</w:t>
      </w:r>
      <w:ins w:id="67" w:author="Carlos Binker" w:date="2024-09-11T10:52:00Z">
        <w:r w:rsidRPr="00D57C07">
          <w:rPr>
            <w:sz w:val="22"/>
            <w:szCs w:val="22"/>
          </w:rPr>
          <w:t xml:space="preserve">], </w:t>
        </w:r>
        <w:r w:rsidR="003848AA" w:rsidRPr="00D57C07">
          <w:rPr>
            <w:sz w:val="22"/>
            <w:szCs w:val="22"/>
          </w:rPr>
          <w:t>tqdm</w:t>
        </w:r>
        <w:r w:rsidR="003848AA">
          <w:rPr>
            <w:sz w:val="22"/>
            <w:szCs w:val="22"/>
          </w:rPr>
          <w:t xml:space="preserve"> [</w:t>
        </w:r>
      </w:ins>
      <w:ins w:id="68" w:author="Carlos Binker" w:date="2024-09-11T10:55:00Z">
        <w:r w:rsidR="00681DAE">
          <w:rPr>
            <w:sz w:val="22"/>
            <w:szCs w:val="22"/>
          </w:rPr>
          <w:t>2</w:t>
        </w:r>
      </w:ins>
      <w:r w:rsidR="006417BC">
        <w:rPr>
          <w:sz w:val="22"/>
          <w:szCs w:val="22"/>
        </w:rPr>
        <w:t>2</w:t>
      </w:r>
      <w:ins w:id="69" w:author="Carlos Binker" w:date="2024-09-11T10:52:00Z">
        <w:r w:rsidR="003848AA">
          <w:rPr>
            <w:sz w:val="22"/>
            <w:szCs w:val="22"/>
          </w:rPr>
          <w:t>]</w:t>
        </w:r>
      </w:ins>
      <w:ins w:id="70" w:author="Carlos Binker" w:date="2024-09-11T10:53:00Z">
        <w:r w:rsidR="003848AA">
          <w:rPr>
            <w:sz w:val="22"/>
            <w:szCs w:val="22"/>
          </w:rPr>
          <w:t xml:space="preserve">, </w:t>
        </w:r>
      </w:ins>
      <w:ins w:id="71" w:author="Carlos Binker" w:date="2024-09-11T10:52:00Z">
        <w:r w:rsidRPr="00D57C07">
          <w:rPr>
            <w:sz w:val="22"/>
            <w:szCs w:val="22"/>
          </w:rPr>
          <w:t>matplotlib.pyplot [</w:t>
        </w:r>
      </w:ins>
      <w:ins w:id="72" w:author="Carlos Binker" w:date="2024-09-11T10:55:00Z">
        <w:r w:rsidR="00681DAE">
          <w:rPr>
            <w:sz w:val="22"/>
            <w:szCs w:val="22"/>
          </w:rPr>
          <w:t>2</w:t>
        </w:r>
      </w:ins>
      <w:r w:rsidR="006417BC">
        <w:rPr>
          <w:sz w:val="22"/>
          <w:szCs w:val="22"/>
        </w:rPr>
        <w:t>3</w:t>
      </w:r>
      <w:ins w:id="73" w:author="Carlos Binker" w:date="2024-09-11T10:52:00Z">
        <w:r w:rsidRPr="00D57C07">
          <w:rPr>
            <w:sz w:val="22"/>
            <w:szCs w:val="22"/>
          </w:rPr>
          <w:t xml:space="preserve">], </w:t>
        </w:r>
      </w:ins>
      <w:ins w:id="74" w:author="Carlos Binker" w:date="2024-09-11T10:53:00Z">
        <w:r w:rsidR="007873EC">
          <w:rPr>
            <w:sz w:val="22"/>
            <w:szCs w:val="22"/>
          </w:rPr>
          <w:t>seaborn [</w:t>
        </w:r>
      </w:ins>
      <w:ins w:id="75" w:author="Carlos Binker" w:date="2024-09-11T10:55:00Z">
        <w:r w:rsidR="00681DAE">
          <w:rPr>
            <w:sz w:val="22"/>
            <w:szCs w:val="22"/>
          </w:rPr>
          <w:t>2</w:t>
        </w:r>
      </w:ins>
      <w:r w:rsidR="006417BC">
        <w:rPr>
          <w:sz w:val="22"/>
          <w:szCs w:val="22"/>
        </w:rPr>
        <w:t>4</w:t>
      </w:r>
      <w:ins w:id="76" w:author="Carlos Binker" w:date="2024-09-11T10:53:00Z">
        <w:r w:rsidR="007873EC">
          <w:rPr>
            <w:sz w:val="22"/>
            <w:szCs w:val="22"/>
          </w:rPr>
          <w:t>],</w:t>
        </w:r>
      </w:ins>
      <w:r w:rsidR="004B67FF">
        <w:rPr>
          <w:sz w:val="22"/>
          <w:szCs w:val="22"/>
        </w:rPr>
        <w:t xml:space="preserve"> </w:t>
      </w:r>
      <w:ins w:id="77" w:author="Carlos Binker" w:date="2024-09-11T11:03:00Z">
        <w:r w:rsidR="00EE2245" w:rsidRPr="00EE2245">
          <w:rPr>
            <w:sz w:val="22"/>
            <w:szCs w:val="22"/>
          </w:rPr>
          <w:t>mpl</w:t>
        </w:r>
      </w:ins>
      <w:r w:rsidR="00823834" w:rsidRPr="00823834">
        <w:rPr>
          <w:sz w:val="22"/>
          <w:szCs w:val="22"/>
          <w:u w:val="single"/>
        </w:rPr>
        <w:t>_</w:t>
      </w:r>
      <w:ins w:id="78" w:author="Carlos Binker" w:date="2024-09-11T11:03:00Z">
        <w:r w:rsidR="00EE2245" w:rsidRPr="00EE2245">
          <w:rPr>
            <w:sz w:val="22"/>
            <w:szCs w:val="22"/>
          </w:rPr>
          <w:t>toolkits.axes</w:t>
        </w:r>
      </w:ins>
      <w:r w:rsidR="00A63329" w:rsidRPr="00823834">
        <w:rPr>
          <w:sz w:val="22"/>
          <w:szCs w:val="22"/>
          <w:u w:val="single"/>
        </w:rPr>
        <w:t>_</w:t>
      </w:r>
      <w:ins w:id="79" w:author="Carlos Binker" w:date="2024-09-11T11:03:00Z">
        <w:r w:rsidR="00EE2245" w:rsidRPr="00EE2245">
          <w:rPr>
            <w:sz w:val="22"/>
            <w:szCs w:val="22"/>
          </w:rPr>
          <w:t>grid1.inset</w:t>
        </w:r>
      </w:ins>
      <w:r w:rsidR="00A63329" w:rsidRPr="00823834">
        <w:rPr>
          <w:sz w:val="22"/>
          <w:szCs w:val="22"/>
          <w:u w:val="single"/>
        </w:rPr>
        <w:t>_</w:t>
      </w:r>
      <w:ins w:id="80" w:author="Carlos Binker" w:date="2024-09-11T11:03:00Z">
        <w:r w:rsidR="00EE2245" w:rsidRPr="00EE2245">
          <w:rPr>
            <w:sz w:val="22"/>
            <w:szCs w:val="22"/>
          </w:rPr>
          <w:t xml:space="preserve">locator </w:t>
        </w:r>
      </w:ins>
      <w:ins w:id="81" w:author="Carlos Binker" w:date="2024-09-11T10:54:00Z">
        <w:r w:rsidR="00434E70">
          <w:rPr>
            <w:sz w:val="22"/>
            <w:szCs w:val="22"/>
          </w:rPr>
          <w:t>[</w:t>
        </w:r>
      </w:ins>
      <w:ins w:id="82" w:author="Carlos Binker" w:date="2024-09-11T10:55:00Z">
        <w:r w:rsidR="00681DAE">
          <w:rPr>
            <w:sz w:val="22"/>
            <w:szCs w:val="22"/>
          </w:rPr>
          <w:t>2</w:t>
        </w:r>
      </w:ins>
      <w:r w:rsidR="00A63329">
        <w:rPr>
          <w:sz w:val="22"/>
          <w:szCs w:val="22"/>
        </w:rPr>
        <w:t>5</w:t>
      </w:r>
      <w:ins w:id="83" w:author="Carlos Binker" w:date="2024-09-11T10:54:00Z">
        <w:r w:rsidR="00434E70">
          <w:rPr>
            <w:sz w:val="22"/>
            <w:szCs w:val="22"/>
          </w:rPr>
          <w:t>],</w:t>
        </w:r>
        <w:r w:rsidR="00681DAE">
          <w:rPr>
            <w:sz w:val="22"/>
            <w:szCs w:val="22"/>
          </w:rPr>
          <w:t xml:space="preserve"> </w:t>
        </w:r>
      </w:ins>
      <w:ins w:id="84" w:author="Carlos Binker" w:date="2024-09-11T11:05:00Z">
        <w:r w:rsidR="00EB1A53" w:rsidRPr="00EB1A53">
          <w:rPr>
            <w:sz w:val="22"/>
            <w:szCs w:val="22"/>
          </w:rPr>
          <w:t>Python.display</w:t>
        </w:r>
      </w:ins>
      <w:ins w:id="85" w:author="Carlos Binker" w:date="2024-09-11T10:54:00Z">
        <w:r w:rsidR="00681DAE">
          <w:rPr>
            <w:sz w:val="22"/>
            <w:szCs w:val="22"/>
          </w:rPr>
          <w:t xml:space="preserve"> [</w:t>
        </w:r>
      </w:ins>
      <w:ins w:id="86" w:author="Carlos Binker" w:date="2024-09-11T10:55:00Z">
        <w:r w:rsidR="00681DAE">
          <w:rPr>
            <w:sz w:val="22"/>
            <w:szCs w:val="22"/>
          </w:rPr>
          <w:t>2</w:t>
        </w:r>
      </w:ins>
      <w:r w:rsidR="00422499">
        <w:rPr>
          <w:sz w:val="22"/>
          <w:szCs w:val="22"/>
        </w:rPr>
        <w:t>6</w:t>
      </w:r>
      <w:ins w:id="87" w:author="Carlos Binker" w:date="2024-09-11T10:54:00Z">
        <w:r w:rsidR="00681DAE">
          <w:rPr>
            <w:sz w:val="22"/>
            <w:szCs w:val="22"/>
          </w:rPr>
          <w:t>],</w:t>
        </w:r>
      </w:ins>
      <w:ins w:id="88" w:author="Carlos Binker" w:date="2024-09-11T11:07:00Z">
        <w:r w:rsidR="007D1A19">
          <w:rPr>
            <w:sz w:val="22"/>
            <w:szCs w:val="22"/>
          </w:rPr>
          <w:t xml:space="preserve"> random [2</w:t>
        </w:r>
      </w:ins>
      <w:r w:rsidR="00422499">
        <w:rPr>
          <w:sz w:val="22"/>
          <w:szCs w:val="22"/>
        </w:rPr>
        <w:t>7</w:t>
      </w:r>
      <w:ins w:id="89" w:author="Carlos Binker" w:date="2024-09-11T11:07:00Z">
        <w:r w:rsidR="007D1A19">
          <w:rPr>
            <w:sz w:val="22"/>
            <w:szCs w:val="22"/>
          </w:rPr>
          <w:t xml:space="preserve">], </w:t>
        </w:r>
        <w:r w:rsidR="002A6503">
          <w:rPr>
            <w:sz w:val="22"/>
            <w:szCs w:val="22"/>
          </w:rPr>
          <w:t>y</w:t>
        </w:r>
      </w:ins>
      <w:ins w:id="90" w:author="Carlos Binker" w:date="2024-09-11T10:54:00Z">
        <w:r w:rsidR="00681DAE">
          <w:rPr>
            <w:sz w:val="22"/>
            <w:szCs w:val="22"/>
          </w:rPr>
          <w:t xml:space="preserve"> </w:t>
        </w:r>
      </w:ins>
      <w:ins w:id="91" w:author="Carlos Binker" w:date="2024-09-11T10:52:00Z">
        <w:r w:rsidRPr="00D57C07">
          <w:rPr>
            <w:sz w:val="22"/>
            <w:szCs w:val="22"/>
          </w:rPr>
          <w:t>joblib [</w:t>
        </w:r>
      </w:ins>
      <w:ins w:id="92" w:author="Carlos Binker" w:date="2024-09-11T10:55:00Z">
        <w:r w:rsidR="00681DAE">
          <w:rPr>
            <w:sz w:val="22"/>
            <w:szCs w:val="22"/>
          </w:rPr>
          <w:t>2</w:t>
        </w:r>
      </w:ins>
      <w:r w:rsidR="00422499">
        <w:rPr>
          <w:sz w:val="22"/>
          <w:szCs w:val="22"/>
        </w:rPr>
        <w:t>8</w:t>
      </w:r>
      <w:ins w:id="93" w:author="Carlos Binker" w:date="2024-09-11T11:08:00Z">
        <w:r w:rsidR="002A6503">
          <w:rPr>
            <w:sz w:val="22"/>
            <w:szCs w:val="22"/>
          </w:rPr>
          <w:t xml:space="preserve">] </w:t>
        </w:r>
      </w:ins>
      <w:ins w:id="94" w:author="Carlos Binker" w:date="2024-09-11T10:52:00Z">
        <w:r w:rsidRPr="00D57C07">
          <w:rPr>
            <w:sz w:val="22"/>
            <w:szCs w:val="22"/>
          </w:rPr>
          <w:t>.</w:t>
        </w:r>
      </w:ins>
    </w:p>
    <w:p w14:paraId="4BC7B38A" w14:textId="570B8D76" w:rsidR="00533AE0" w:rsidRDefault="00D2628D" w:rsidP="00A53D9E">
      <w:pPr>
        <w:pStyle w:val="Textoindependiente"/>
        <w:spacing w:after="120"/>
        <w:ind w:firstLine="284"/>
        <w:jc w:val="both"/>
        <w:rPr>
          <w:ins w:id="95" w:author="Carlos Binker" w:date="2024-09-11T11:20:00Z"/>
          <w:sz w:val="22"/>
          <w:szCs w:val="22"/>
        </w:rPr>
      </w:pPr>
      <w:ins w:id="96" w:author="Carlos Binker" w:date="2024-09-11T11:18:00Z">
        <w:r>
          <w:rPr>
            <w:sz w:val="22"/>
            <w:szCs w:val="22"/>
          </w:rPr>
          <w:t xml:space="preserve">Una vez </w:t>
        </w:r>
        <w:r w:rsidR="006F133C">
          <w:rPr>
            <w:sz w:val="22"/>
            <w:szCs w:val="22"/>
          </w:rPr>
          <w:t>fijadas las dependencias</w:t>
        </w:r>
      </w:ins>
      <w:ins w:id="97" w:author="Carlos Binker" w:date="2024-09-11T11:19:00Z">
        <w:r w:rsidR="006F133C">
          <w:rPr>
            <w:sz w:val="22"/>
            <w:szCs w:val="22"/>
          </w:rPr>
          <w:t>, antes de comenzar con la importación de los datos</w:t>
        </w:r>
      </w:ins>
      <w:r w:rsidR="00422499">
        <w:rPr>
          <w:sz w:val="22"/>
          <w:szCs w:val="22"/>
        </w:rPr>
        <w:t>,</w:t>
      </w:r>
      <w:ins w:id="98" w:author="Carlos Binker" w:date="2024-09-11T11:19:00Z">
        <w:r w:rsidR="006F133C">
          <w:rPr>
            <w:sz w:val="22"/>
            <w:szCs w:val="22"/>
          </w:rPr>
          <w:t xml:space="preserve"> </w:t>
        </w:r>
      </w:ins>
      <w:r w:rsidR="00422499">
        <w:rPr>
          <w:sz w:val="22"/>
          <w:szCs w:val="22"/>
        </w:rPr>
        <w:t xml:space="preserve">se </w:t>
      </w:r>
      <w:ins w:id="99" w:author="Carlos Binker" w:date="2024-09-11T11:19:00Z">
        <w:r w:rsidR="006F133C">
          <w:rPr>
            <w:sz w:val="22"/>
            <w:szCs w:val="22"/>
          </w:rPr>
          <w:t>fij</w:t>
        </w:r>
      </w:ins>
      <w:r w:rsidR="00422499">
        <w:rPr>
          <w:sz w:val="22"/>
          <w:szCs w:val="22"/>
        </w:rPr>
        <w:t>ó</w:t>
      </w:r>
      <w:ins w:id="100" w:author="Carlos Binker" w:date="2024-09-11T11:19:00Z">
        <w:r w:rsidR="006F133C">
          <w:rPr>
            <w:sz w:val="22"/>
            <w:szCs w:val="22"/>
          </w:rPr>
          <w:t xml:space="preserve"> una semilla</w:t>
        </w:r>
        <w:r w:rsidR="00533AE0">
          <w:rPr>
            <w:sz w:val="22"/>
            <w:szCs w:val="22"/>
          </w:rPr>
          <w:t xml:space="preserve"> para que todas las ejecuciones del notebook sean iguales. A tal efecto </w:t>
        </w:r>
      </w:ins>
      <w:ins w:id="101" w:author="Carlos Binker" w:date="2024-09-11T11:20:00Z">
        <w:r w:rsidR="00533AE0">
          <w:rPr>
            <w:noProof/>
            <w:lang w:val="es-AR"/>
          </w:rPr>
          <mc:AlternateContent>
            <mc:Choice Requires="wps">
              <w:drawing>
                <wp:anchor distT="0" distB="0" distL="114300" distR="114300" simplePos="0" relativeHeight="251661312" behindDoc="0" locked="0" layoutInCell="1" allowOverlap="1" wp14:anchorId="6E39CDF0" wp14:editId="0D8E37A8">
                  <wp:simplePos x="0" y="0"/>
                  <wp:positionH relativeFrom="column">
                    <wp:posOffset>635</wp:posOffset>
                  </wp:positionH>
                  <wp:positionV relativeFrom="paragraph">
                    <wp:posOffset>786130</wp:posOffset>
                  </wp:positionV>
                  <wp:extent cx="2988945" cy="1069340"/>
                  <wp:effectExtent l="0" t="0" r="20955" b="16510"/>
                  <wp:wrapSquare wrapText="bothSides"/>
                  <wp:docPr id="642839079" name="Cuadro de texto 3"/>
                  <wp:cNvGraphicFramePr/>
                  <a:graphic xmlns:a="http://schemas.openxmlformats.org/drawingml/2006/main">
                    <a:graphicData uri="http://schemas.microsoft.com/office/word/2010/wordprocessingShape">
                      <wps:wsp>
                        <wps:cNvSpPr txBox="1"/>
                        <wps:spPr>
                          <a:xfrm>
                            <a:off x="0" y="0"/>
                            <a:ext cx="2988945" cy="1069340"/>
                          </a:xfrm>
                          <a:prstGeom prst="rect">
                            <a:avLst/>
                          </a:prstGeom>
                          <a:solidFill>
                            <a:schemeClr val="lt1"/>
                          </a:solidFill>
                          <a:ln w="6350">
                            <a:solidFill>
                              <a:prstClr val="black"/>
                            </a:solidFill>
                          </a:ln>
                        </wps:spPr>
                        <wps:txbx>
                          <w:txbxContent>
                            <w:p w14:paraId="39113555" w14:textId="19F71759" w:rsidR="00533AE0" w:rsidRDefault="00533AE0" w:rsidP="00533AE0">
                              <w:pPr>
                                <w:jc w:val="center"/>
                                <w:rPr>
                                  <w:rFonts w:ascii="HelveticaNeueLT Std Lt Cn" w:hAnsi="HelveticaNeueLT Std Lt Cn"/>
                                  <w:b/>
                                  <w:bCs/>
                                  <w:sz w:val="18"/>
                                  <w:szCs w:val="18"/>
                                  <w:lang w:val="en-GB"/>
                                </w:rPr>
                              </w:pPr>
                              <w:del w:id="102" w:author="Carlos Binker" w:date="2024-09-11T11:21:00Z">
                                <w:r w:rsidDel="00C14C39">
                                  <w:rPr>
                                    <w:rFonts w:ascii="HelveticaNeueLT Std Lt Cn" w:hAnsi="HelveticaNeueLT Std Lt Cn"/>
                                    <w:b/>
                                    <w:bCs/>
                                    <w:noProof/>
                                    <w:sz w:val="18"/>
                                    <w:szCs w:val="18"/>
                                    <w:lang w:val="en-GB"/>
                                  </w:rPr>
                                  <w:drawing>
                                    <wp:inline distT="0" distB="0" distL="0" distR="0" wp14:anchorId="67B15364" wp14:editId="1CCFE6CC">
                                      <wp:extent cx="2784953" cy="768449"/>
                                      <wp:effectExtent l="0" t="0" r="0" b="0"/>
                                      <wp:docPr id="935785227"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820752" cy="778327"/>
                                              </a:xfrm>
                                              <a:prstGeom prst="rect">
                                                <a:avLst/>
                                              </a:prstGeom>
                                            </pic:spPr>
                                          </pic:pic>
                                        </a:graphicData>
                                      </a:graphic>
                                    </wp:inline>
                                  </w:drawing>
                                </w:r>
                              </w:del>
                              <w:ins w:id="103" w:author="Carlos Binker" w:date="2024-09-11T11:22:00Z">
                                <w:r w:rsidR="00C14C39">
                                  <w:rPr>
                                    <w:rFonts w:ascii="HelveticaNeueLT Std Lt Cn" w:hAnsi="HelveticaNeueLT Std Lt Cn"/>
                                    <w:b/>
                                    <w:bCs/>
                                    <w:noProof/>
                                    <w:sz w:val="18"/>
                                    <w:szCs w:val="18"/>
                                    <w:lang w:val="en-GB"/>
                                  </w:rPr>
                                  <w:drawing>
                                    <wp:inline distT="0" distB="0" distL="0" distR="0" wp14:anchorId="374770CD" wp14:editId="7207BF24">
                                      <wp:extent cx="2824007" cy="694953"/>
                                      <wp:effectExtent l="0" t="0" r="0" b="0"/>
                                      <wp:docPr id="1918469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9072" name="Imagen 1" descr="Text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836137" cy="697938"/>
                                              </a:xfrm>
                                              <a:prstGeom prst="rect">
                                                <a:avLst/>
                                              </a:prstGeom>
                                            </pic:spPr>
                                          </pic:pic>
                                        </a:graphicData>
                                      </a:graphic>
                                    </wp:inline>
                                  </w:drawing>
                                </w:r>
                              </w:ins>
                            </w:p>
                            <w:p w14:paraId="6437D23F" w14:textId="77777777" w:rsidR="00533AE0" w:rsidRDefault="00533AE0" w:rsidP="00533AE0">
                              <w:pPr>
                                <w:jc w:val="center"/>
                                <w:rPr>
                                  <w:rFonts w:ascii="HelveticaNeueLT Std Lt Cn" w:hAnsi="HelveticaNeueLT Std Lt Cn"/>
                                  <w:b/>
                                  <w:bCs/>
                                  <w:sz w:val="18"/>
                                  <w:szCs w:val="18"/>
                                  <w:lang w:val="en-GB"/>
                                </w:rPr>
                              </w:pPr>
                            </w:p>
                            <w:p w14:paraId="4C89A8F5" w14:textId="122C50D0" w:rsidR="00533AE0" w:rsidRPr="003276C5" w:rsidRDefault="00533AE0" w:rsidP="00533AE0">
                              <w:pPr>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422499">
                                <w:rPr>
                                  <w:rFonts w:ascii="HelveticaNeueLT Std Lt Cn" w:hAnsi="HelveticaNeueLT Std Lt Cn"/>
                                  <w:b/>
                                  <w:bCs/>
                                  <w:sz w:val="18"/>
                                  <w:szCs w:val="18"/>
                                  <w:lang w:val="es-AR"/>
                                </w:rPr>
                                <w:t>2</w:t>
                              </w:r>
                              <w:del w:id="104" w:author="Carlos Binker" w:date="2024-09-11T11:20:00Z">
                                <w:r w:rsidRPr="003276C5" w:rsidDel="00533AE0">
                                  <w:rPr>
                                    <w:rFonts w:ascii="HelveticaNeueLT Std Lt Cn" w:hAnsi="HelveticaNeueLT Std Lt Cn"/>
                                    <w:b/>
                                    <w:bCs/>
                                    <w:sz w:val="18"/>
                                    <w:szCs w:val="18"/>
                                    <w:lang w:val="es-AR"/>
                                  </w:rPr>
                                  <w:delText>1</w:delText>
                                </w:r>
                              </w:del>
                              <w:r w:rsidRPr="003276C5">
                                <w:rPr>
                                  <w:rFonts w:ascii="HelveticaNeueLT Std Lt Cn" w:hAnsi="HelveticaNeueLT Std Lt Cn"/>
                                  <w:b/>
                                  <w:bCs/>
                                  <w:sz w:val="18"/>
                                  <w:szCs w:val="18"/>
                                  <w:lang w:val="es-AR"/>
                                </w:rPr>
                                <w:t>.</w:t>
                              </w:r>
                              <w:r w:rsidRPr="003276C5">
                                <w:rPr>
                                  <w:rFonts w:ascii="Arial"/>
                                  <w:b/>
                                  <w:spacing w:val="10"/>
                                  <w:w w:val="80"/>
                                  <w:sz w:val="18"/>
                                  <w:lang w:val="es-AR"/>
                                </w:rPr>
                                <w:t xml:space="preserve"> </w:t>
                              </w:r>
                              <w:del w:id="105" w:author="Carlos Binker" w:date="2024-09-11T11:23:00Z">
                                <w:r w:rsidRPr="003276C5" w:rsidDel="00420290">
                                  <w:rPr>
                                    <w:rFonts w:ascii="HelveticaNeueLT Std Lt Cn" w:hAnsi="HelveticaNeueLT Std Lt Cn"/>
                                    <w:b/>
                                    <w:bCs/>
                                    <w:sz w:val="18"/>
                                    <w:szCs w:val="18"/>
                                    <w:lang w:val="es-AR"/>
                                  </w:rPr>
                                  <w:delText>Modelo predictor de ocupación generado por machine learning</w:delText>
                                </w:r>
                              </w:del>
                              <w:ins w:id="106" w:author="Carlos Binker" w:date="2024-09-11T11:23:00Z">
                                <w:r w:rsidR="00420290">
                                  <w:rPr>
                                    <w:rFonts w:ascii="HelveticaNeueLT Std Lt Cn" w:hAnsi="HelveticaNeueLT Std Lt Cn"/>
                                    <w:b/>
                                    <w:bCs/>
                                    <w:sz w:val="18"/>
                                    <w:szCs w:val="18"/>
                                    <w:lang w:val="es-AR"/>
                                  </w:rPr>
                                  <w:t xml:space="preserve">Fijación de </w:t>
                                </w:r>
                                <w:r w:rsidR="00B369C6">
                                  <w:rPr>
                                    <w:rFonts w:ascii="HelveticaNeueLT Std Lt Cn" w:hAnsi="HelveticaNeueLT Std Lt Cn"/>
                                    <w:b/>
                                    <w:bCs/>
                                    <w:sz w:val="18"/>
                                    <w:szCs w:val="18"/>
                                    <w:lang w:val="es-AR"/>
                                  </w:rPr>
                                  <w:t xml:space="preserve">una semilla </w:t>
                                </w:r>
                              </w:ins>
                            </w:p>
                            <w:p w14:paraId="58239253" w14:textId="77777777" w:rsidR="00533AE0" w:rsidRPr="003276C5" w:rsidRDefault="00533AE0" w:rsidP="00533AE0">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39CDF0" id="_x0000_s1028" type="#_x0000_t202" style="position:absolute;left:0;text-align:left;margin-left:.05pt;margin-top:61.9pt;width:235.35pt;height:8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c39PAIAAIQEAAAOAAAAZHJzL2Uyb0RvYy54bWysVE2PGjEMvVfqf4hyLzOwQAExrCgrqkqr&#10;3ZXYas8hkzBRM3GaBGbor68Tvrc9Vb1k7Nh5tp/tmd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" fillcolor="white [3201]" strokeweight=".5pt">
                  <v:textbox>
                    <w:txbxContent>
                      <w:p w14:paraId="39113555" w14:textId="19F71759" w:rsidR="00533AE0" w:rsidRDefault="00533AE0" w:rsidP="00533AE0">
                        <w:pPr>
                          <w:jc w:val="center"/>
                          <w:rPr>
                            <w:rFonts w:ascii="HelveticaNeueLT Std Lt Cn" w:hAnsi="HelveticaNeueLT Std Lt Cn"/>
                            <w:b/>
                            <w:bCs/>
                            <w:sz w:val="18"/>
                            <w:szCs w:val="18"/>
                            <w:lang w:val="en-GB"/>
                          </w:rPr>
                        </w:pPr>
                        <w:del w:id="107" w:author="Carlos Binker" w:date="2024-09-11T11:21:00Z">
                          <w:r w:rsidDel="00C14C39">
                            <w:rPr>
                              <w:rFonts w:ascii="HelveticaNeueLT Std Lt Cn" w:hAnsi="HelveticaNeueLT Std Lt Cn"/>
                              <w:b/>
                              <w:bCs/>
                              <w:noProof/>
                              <w:sz w:val="18"/>
                              <w:szCs w:val="18"/>
                              <w:lang w:val="en-GB"/>
                            </w:rPr>
                            <w:drawing>
                              <wp:inline distT="0" distB="0" distL="0" distR="0" wp14:anchorId="67B15364" wp14:editId="1CCFE6CC">
                                <wp:extent cx="2784953" cy="768449"/>
                                <wp:effectExtent l="0" t="0" r="0" b="0"/>
                                <wp:docPr id="935785227"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6937" name="Imagen 5" descr="Interfaz de usuario gráfica, Texto, Aplicación&#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820752" cy="778327"/>
                                        </a:xfrm>
                                        <a:prstGeom prst="rect">
                                          <a:avLst/>
                                        </a:prstGeom>
                                      </pic:spPr>
                                    </pic:pic>
                                  </a:graphicData>
                                </a:graphic>
                              </wp:inline>
                            </w:drawing>
                          </w:r>
                        </w:del>
                        <w:ins w:id="108" w:author="Carlos Binker" w:date="2024-09-11T11:22:00Z">
                          <w:r w:rsidR="00C14C39">
                            <w:rPr>
                              <w:rFonts w:ascii="HelveticaNeueLT Std Lt Cn" w:hAnsi="HelveticaNeueLT Std Lt Cn"/>
                              <w:b/>
                              <w:bCs/>
                              <w:noProof/>
                              <w:sz w:val="18"/>
                              <w:szCs w:val="18"/>
                              <w:lang w:val="en-GB"/>
                            </w:rPr>
                            <w:drawing>
                              <wp:inline distT="0" distB="0" distL="0" distR="0" wp14:anchorId="374770CD" wp14:editId="7207BF24">
                                <wp:extent cx="2824007" cy="694953"/>
                                <wp:effectExtent l="0" t="0" r="0" b="0"/>
                                <wp:docPr id="1918469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9072" name="Imagen 1" descr="Text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836137" cy="697938"/>
                                        </a:xfrm>
                                        <a:prstGeom prst="rect">
                                          <a:avLst/>
                                        </a:prstGeom>
                                      </pic:spPr>
                                    </pic:pic>
                                  </a:graphicData>
                                </a:graphic>
                              </wp:inline>
                            </w:drawing>
                          </w:r>
                        </w:ins>
                      </w:p>
                      <w:p w14:paraId="6437D23F" w14:textId="77777777" w:rsidR="00533AE0" w:rsidRDefault="00533AE0" w:rsidP="00533AE0">
                        <w:pPr>
                          <w:jc w:val="center"/>
                          <w:rPr>
                            <w:rFonts w:ascii="HelveticaNeueLT Std Lt Cn" w:hAnsi="HelveticaNeueLT Std Lt Cn"/>
                            <w:b/>
                            <w:bCs/>
                            <w:sz w:val="18"/>
                            <w:szCs w:val="18"/>
                            <w:lang w:val="en-GB"/>
                          </w:rPr>
                        </w:pPr>
                      </w:p>
                      <w:p w14:paraId="4C89A8F5" w14:textId="122C50D0" w:rsidR="00533AE0" w:rsidRPr="003276C5" w:rsidRDefault="00533AE0" w:rsidP="00533AE0">
                        <w:pPr>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422499">
                          <w:rPr>
                            <w:rFonts w:ascii="HelveticaNeueLT Std Lt Cn" w:hAnsi="HelveticaNeueLT Std Lt Cn"/>
                            <w:b/>
                            <w:bCs/>
                            <w:sz w:val="18"/>
                            <w:szCs w:val="18"/>
                            <w:lang w:val="es-AR"/>
                          </w:rPr>
                          <w:t>2</w:t>
                        </w:r>
                        <w:del w:id="109" w:author="Carlos Binker" w:date="2024-09-11T11:20:00Z">
                          <w:r w:rsidRPr="003276C5" w:rsidDel="00533AE0">
                            <w:rPr>
                              <w:rFonts w:ascii="HelveticaNeueLT Std Lt Cn" w:hAnsi="HelveticaNeueLT Std Lt Cn"/>
                              <w:b/>
                              <w:bCs/>
                              <w:sz w:val="18"/>
                              <w:szCs w:val="18"/>
                              <w:lang w:val="es-AR"/>
                            </w:rPr>
                            <w:delText>1</w:delText>
                          </w:r>
                        </w:del>
                        <w:r w:rsidRPr="003276C5">
                          <w:rPr>
                            <w:rFonts w:ascii="HelveticaNeueLT Std Lt Cn" w:hAnsi="HelveticaNeueLT Std Lt Cn"/>
                            <w:b/>
                            <w:bCs/>
                            <w:sz w:val="18"/>
                            <w:szCs w:val="18"/>
                            <w:lang w:val="es-AR"/>
                          </w:rPr>
                          <w:t>.</w:t>
                        </w:r>
                        <w:r w:rsidRPr="003276C5">
                          <w:rPr>
                            <w:rFonts w:ascii="Arial"/>
                            <w:b/>
                            <w:spacing w:val="10"/>
                            <w:w w:val="80"/>
                            <w:sz w:val="18"/>
                            <w:lang w:val="es-AR"/>
                          </w:rPr>
                          <w:t xml:space="preserve"> </w:t>
                        </w:r>
                        <w:del w:id="110" w:author="Carlos Binker" w:date="2024-09-11T11:23:00Z">
                          <w:r w:rsidRPr="003276C5" w:rsidDel="00420290">
                            <w:rPr>
                              <w:rFonts w:ascii="HelveticaNeueLT Std Lt Cn" w:hAnsi="HelveticaNeueLT Std Lt Cn"/>
                              <w:b/>
                              <w:bCs/>
                              <w:sz w:val="18"/>
                              <w:szCs w:val="18"/>
                              <w:lang w:val="es-AR"/>
                            </w:rPr>
                            <w:delText>Modelo predictor de ocupación generado por machine learning</w:delText>
                          </w:r>
                        </w:del>
                        <w:ins w:id="111" w:author="Carlos Binker" w:date="2024-09-11T11:23:00Z">
                          <w:r w:rsidR="00420290">
                            <w:rPr>
                              <w:rFonts w:ascii="HelveticaNeueLT Std Lt Cn" w:hAnsi="HelveticaNeueLT Std Lt Cn"/>
                              <w:b/>
                              <w:bCs/>
                              <w:sz w:val="18"/>
                              <w:szCs w:val="18"/>
                              <w:lang w:val="es-AR"/>
                            </w:rPr>
                            <w:t xml:space="preserve">Fijación de </w:t>
                          </w:r>
                          <w:r w:rsidR="00B369C6">
                            <w:rPr>
                              <w:rFonts w:ascii="HelveticaNeueLT Std Lt Cn" w:hAnsi="HelveticaNeueLT Std Lt Cn"/>
                              <w:b/>
                              <w:bCs/>
                              <w:sz w:val="18"/>
                              <w:szCs w:val="18"/>
                              <w:lang w:val="es-AR"/>
                            </w:rPr>
                            <w:t xml:space="preserve">una semilla </w:t>
                          </w:r>
                        </w:ins>
                      </w:p>
                      <w:p w14:paraId="58239253" w14:textId="77777777" w:rsidR="00533AE0" w:rsidRPr="003276C5" w:rsidRDefault="00533AE0" w:rsidP="00533AE0">
                        <w:pPr>
                          <w:jc w:val="center"/>
                          <w:rPr>
                            <w:lang w:val="es-AR"/>
                          </w:rPr>
                        </w:pPr>
                      </w:p>
                    </w:txbxContent>
                  </v:textbox>
                  <w10:wrap type="square"/>
                </v:shape>
              </w:pict>
            </mc:Fallback>
          </mc:AlternateContent>
        </w:r>
      </w:ins>
      <w:ins w:id="112" w:author="Carlos Binker" w:date="2024-09-11T11:19:00Z">
        <w:r w:rsidR="00533AE0">
          <w:rPr>
            <w:sz w:val="22"/>
            <w:szCs w:val="22"/>
          </w:rPr>
          <w:t>obser</w:t>
        </w:r>
      </w:ins>
      <w:ins w:id="113" w:author="Carlos Binker" w:date="2024-09-11T11:20:00Z">
        <w:r w:rsidR="00533AE0">
          <w:rPr>
            <w:sz w:val="22"/>
            <w:szCs w:val="22"/>
          </w:rPr>
          <w:t xml:space="preserve">var la figura </w:t>
        </w:r>
      </w:ins>
      <w:r w:rsidR="00422499">
        <w:rPr>
          <w:sz w:val="22"/>
          <w:szCs w:val="22"/>
        </w:rPr>
        <w:t>2</w:t>
      </w:r>
      <w:ins w:id="114" w:author="Carlos Binker" w:date="2024-09-11T11:20:00Z">
        <w:r w:rsidR="00533AE0">
          <w:rPr>
            <w:sz w:val="22"/>
            <w:szCs w:val="22"/>
          </w:rPr>
          <w:t>.</w:t>
        </w:r>
      </w:ins>
    </w:p>
    <w:p w14:paraId="7108EBC9" w14:textId="7E4A6D22" w:rsidR="00DD203D" w:rsidRDefault="00DD203D">
      <w:pPr>
        <w:rPr>
          <w:rFonts w:ascii="Times" w:hAnsi="Times" w:cs="Arial"/>
          <w:b/>
          <w:bCs/>
          <w:kern w:val="32"/>
          <w:sz w:val="24"/>
          <w:szCs w:val="32"/>
          <w:lang w:val="es-AR"/>
        </w:rPr>
      </w:pPr>
      <w:r>
        <w:br w:type="page"/>
      </w:r>
    </w:p>
    <w:p w14:paraId="59D369FF" w14:textId="79A60489" w:rsidR="00C17427" w:rsidRPr="0067368F" w:rsidRDefault="0067368F">
      <w:pPr>
        <w:pStyle w:val="Ttulo1erNivel"/>
        <w:numPr>
          <w:ilvl w:val="1"/>
          <w:numId w:val="29"/>
        </w:numPr>
        <w:ind w:left="0" w:firstLine="0"/>
        <w:rPr>
          <w:ins w:id="115" w:author="Carlos Binker" w:date="2024-09-11T11:20:00Z"/>
          <w:rPrChange w:id="116" w:author="Carlos Binker" w:date="2024-09-11T11:24:00Z">
            <w:rPr>
              <w:ins w:id="117" w:author="Carlos Binker" w:date="2024-09-11T11:20:00Z"/>
              <w:sz w:val="22"/>
              <w:szCs w:val="22"/>
            </w:rPr>
          </w:rPrChange>
        </w:rPr>
        <w:pPrChange w:id="118" w:author="Carlos Binker" w:date="2024-09-11T11:24:00Z">
          <w:pPr>
            <w:pStyle w:val="Textoindependiente"/>
            <w:spacing w:after="120"/>
            <w:ind w:firstLine="284"/>
            <w:jc w:val="both"/>
          </w:pPr>
        </w:pPrChange>
      </w:pPr>
      <w:ins w:id="119" w:author="Carlos Binker" w:date="2024-09-11T11:24:00Z">
        <w:r w:rsidRPr="0067368F">
          <w:rPr>
            <w:rPrChange w:id="120" w:author="Carlos Binker" w:date="2024-09-11T11:24:00Z">
              <w:rPr>
                <w:b/>
                <w:bCs/>
                <w:sz w:val="22"/>
                <w:szCs w:val="22"/>
              </w:rPr>
            </w:rPrChange>
          </w:rPr>
          <w:lastRenderedPageBreak/>
          <w:t>Importación de los datos</w:t>
        </w:r>
      </w:ins>
    </w:p>
    <w:p w14:paraId="298C2141" w14:textId="6A3D0DB5" w:rsidR="00C24F0D" w:rsidRDefault="0061312E" w:rsidP="000B6BEB">
      <w:pPr>
        <w:pStyle w:val="Textoindependiente"/>
        <w:spacing w:before="240" w:after="120"/>
        <w:ind w:firstLine="284"/>
        <w:jc w:val="both"/>
        <w:rPr>
          <w:sz w:val="22"/>
          <w:szCs w:val="22"/>
        </w:rPr>
      </w:pPr>
      <w:r w:rsidRPr="0061312E">
        <w:rPr>
          <w:sz w:val="22"/>
          <w:szCs w:val="22"/>
        </w:rPr>
        <w:t>A continuación,</w:t>
      </w:r>
      <w:r w:rsidR="00093288">
        <w:rPr>
          <w:sz w:val="22"/>
          <w:szCs w:val="22"/>
        </w:rPr>
        <w:t xml:space="preserve"> </w:t>
      </w:r>
      <w:r w:rsidRPr="0061312E">
        <w:rPr>
          <w:sz w:val="22"/>
          <w:szCs w:val="22"/>
        </w:rPr>
        <w:t xml:space="preserve">se presenta un cuadro representativo del dataset donde constan las variables de entrada y la salida a predecir. Como puede observarse se trata de 5 (cinco) variables de entrada. Las mismas son: temperatura, humedad, Luz, dióxido de carbono y humedad relativa. Por lo tanto, la salida de nuestro </w:t>
      </w:r>
      <w:r w:rsidR="00B53532">
        <w:rPr>
          <w:sz w:val="22"/>
          <w:szCs w:val="22"/>
        </w:rPr>
        <w:t xml:space="preserve">modelo </w:t>
      </w:r>
      <w:r w:rsidR="007E0352">
        <w:rPr>
          <w:sz w:val="22"/>
          <w:szCs w:val="22"/>
        </w:rPr>
        <w:t>predictivo</w:t>
      </w:r>
      <w:r w:rsidRPr="0061312E">
        <w:rPr>
          <w:sz w:val="22"/>
          <w:szCs w:val="22"/>
        </w:rPr>
        <w:t xml:space="preserve"> será una variable booleana a la que  denominaremos </w:t>
      </w:r>
      <w:r w:rsidRPr="007E0352">
        <w:rPr>
          <w:i/>
          <w:iCs/>
          <w:sz w:val="22"/>
          <w:szCs w:val="22"/>
        </w:rPr>
        <w:t>Occupancy</w:t>
      </w:r>
      <w:r w:rsidRPr="0061312E">
        <w:rPr>
          <w:sz w:val="22"/>
          <w:szCs w:val="22"/>
        </w:rPr>
        <w:t>, siguiendo la nomenclatura brindada por el dataset</w:t>
      </w:r>
      <w:r w:rsidR="007E0352">
        <w:rPr>
          <w:sz w:val="22"/>
          <w:szCs w:val="22"/>
        </w:rPr>
        <w:t xml:space="preserve">. </w:t>
      </w:r>
      <w:del w:id="121" w:author="Carlos Binker" w:date="2024-09-11T11:16:00Z">
        <w:r w:rsidR="003C497D" w:rsidDel="00BD6469">
          <w:delText xml:space="preserve">Modelos a emplear en </w:delText>
        </w:r>
        <w:r w:rsidR="00A017AA" w:rsidDel="00BD6469">
          <w:delText>el</w:delText>
        </w:r>
        <w:r w:rsidR="003C497D" w:rsidDel="00BD6469">
          <w:delText xml:space="preserve"> escenario</w:delText>
        </w:r>
        <w:r w:rsidR="00A017AA" w:rsidDel="00BD6469">
          <w:delText xml:space="preserve"> </w:delText>
        </w:r>
        <w:r w:rsidR="003C497D" w:rsidDel="00BD6469">
          <w:delText xml:space="preserve">bicategórico </w:delText>
        </w:r>
      </w:del>
    </w:p>
    <w:p w14:paraId="23C432AF" w14:textId="4343B969" w:rsidR="00601935" w:rsidRPr="002F4896" w:rsidDel="00BD6469" w:rsidRDefault="00601935" w:rsidP="0061312E">
      <w:pPr>
        <w:pStyle w:val="Ttulo1erNivel"/>
        <w:numPr>
          <w:ilvl w:val="1"/>
          <w:numId w:val="29"/>
        </w:numPr>
        <w:rPr>
          <w:del w:id="122" w:author="Carlos Binker" w:date="2024-09-11T11:16:00Z"/>
          <w:lang w:val="es-ES"/>
        </w:rPr>
      </w:pPr>
      <w:ins w:id="123" w:author="Carlos Binker" w:date="2024-09-11T11:29:00Z">
        <w:r>
          <w:rPr>
            <w:b w:val="0"/>
            <w:bCs w:val="0"/>
            <w:noProof/>
          </w:rPr>
          <mc:AlternateContent>
            <mc:Choice Requires="wps">
              <w:drawing>
                <wp:anchor distT="0" distB="0" distL="114300" distR="114300" simplePos="0" relativeHeight="251662336" behindDoc="0" locked="0" layoutInCell="1" allowOverlap="1" wp14:anchorId="43B57B6C" wp14:editId="23F9E015">
                  <wp:simplePos x="0" y="0"/>
                  <wp:positionH relativeFrom="column">
                    <wp:posOffset>0</wp:posOffset>
                  </wp:positionH>
                  <wp:positionV relativeFrom="paragraph">
                    <wp:posOffset>922020</wp:posOffset>
                  </wp:positionV>
                  <wp:extent cx="2988945" cy="2543175"/>
                  <wp:effectExtent l="0" t="0" r="20955" b="28575"/>
                  <wp:wrapSquare wrapText="bothSides"/>
                  <wp:docPr id="3364029" name="Cuadro de texto 3"/>
                  <wp:cNvGraphicFramePr/>
                  <a:graphic xmlns:a="http://schemas.openxmlformats.org/drawingml/2006/main">
                    <a:graphicData uri="http://schemas.microsoft.com/office/word/2010/wordprocessingShape">
                      <wps:wsp>
                        <wps:cNvSpPr txBox="1"/>
                        <wps:spPr>
                          <a:xfrm>
                            <a:off x="0" y="0"/>
                            <a:ext cx="2988945" cy="2543175"/>
                          </a:xfrm>
                          <a:prstGeom prst="rect">
                            <a:avLst/>
                          </a:prstGeom>
                          <a:solidFill>
                            <a:schemeClr val="lt1"/>
                          </a:solidFill>
                          <a:ln w="6350">
                            <a:solidFill>
                              <a:prstClr val="black"/>
                            </a:solidFill>
                          </a:ln>
                        </wps:spPr>
                        <wps:txbx>
                          <w:txbxContent>
                            <w:p w14:paraId="74929EF3" w14:textId="77777777" w:rsidR="000B6BEB" w:rsidRDefault="000B6BEB" w:rsidP="000B6BE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8836501" wp14:editId="23C6B374">
                                    <wp:extent cx="2817628" cy="2028692"/>
                                    <wp:effectExtent l="0" t="0" r="1905" b="0"/>
                                    <wp:docPr id="91244097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7494" name="Imagen 1" descr="Interfaz de usuario gráfica, Texto&#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2841041" cy="2045549"/>
                                            </a:xfrm>
                                            <a:prstGeom prst="rect">
                                              <a:avLst/>
                                            </a:prstGeom>
                                          </pic:spPr>
                                        </pic:pic>
                                      </a:graphicData>
                                    </a:graphic>
                                  </wp:inline>
                                </w:drawing>
                              </w:r>
                            </w:p>
                            <w:p w14:paraId="37E8D786" w14:textId="77777777" w:rsidR="000B6BEB" w:rsidRDefault="000B6BEB" w:rsidP="000B6BEB">
                              <w:pPr>
                                <w:jc w:val="center"/>
                                <w:rPr>
                                  <w:rFonts w:ascii="HelveticaNeueLT Std Lt Cn" w:hAnsi="HelveticaNeueLT Std Lt Cn"/>
                                  <w:b/>
                                  <w:bCs/>
                                  <w:sz w:val="18"/>
                                  <w:szCs w:val="18"/>
                                  <w:lang w:val="en-GB"/>
                                </w:rPr>
                              </w:pPr>
                            </w:p>
                            <w:p w14:paraId="7AA10445" w14:textId="08BA3FBE" w:rsidR="000B6BEB" w:rsidRPr="003276C5" w:rsidRDefault="000B6BEB" w:rsidP="000B6BEB">
                              <w:pPr>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1B4FDD">
                                <w:rPr>
                                  <w:rFonts w:ascii="HelveticaNeueLT Std Lt Cn" w:hAnsi="HelveticaNeueLT Std Lt Cn"/>
                                  <w:b/>
                                  <w:bCs/>
                                  <w:sz w:val="18"/>
                                  <w:szCs w:val="18"/>
                                  <w:lang w:val="es-AR"/>
                                </w:rPr>
                                <w:t>3.</w:t>
                              </w:r>
                              <w:r w:rsidRPr="002E516C">
                                <w:t xml:space="preserve"> </w:t>
                              </w:r>
                              <w:r w:rsidRPr="002E516C">
                                <w:rPr>
                                  <w:rFonts w:ascii="HelveticaNeueLT Std Lt Cn" w:hAnsi="HelveticaNeueLT Std Lt Cn"/>
                                  <w:b/>
                                  <w:bCs/>
                                  <w:sz w:val="18"/>
                                  <w:szCs w:val="18"/>
                                  <w:lang w:val="es-AR"/>
                                </w:rPr>
                                <w:t>Vista del dataset a emplear en nuestro modelo predictor de ocupación de habitantes</w:t>
                              </w:r>
                            </w:p>
                            <w:p w14:paraId="0E2DCE0B" w14:textId="77777777" w:rsidR="000B6BEB" w:rsidRPr="003276C5" w:rsidRDefault="000B6BEB" w:rsidP="000B6BEB">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B57B6C" id="_x0000_s1029" type="#_x0000_t202" style="position:absolute;left:0;text-align:left;margin-left:0;margin-top:72.6pt;width:235.35pt;height:20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" fillcolor="white [3201]" strokeweight=".5pt">
                  <v:textbox>
                    <w:txbxContent>
                      <w:p w14:paraId="74929EF3" w14:textId="77777777" w:rsidR="000B6BEB" w:rsidRDefault="000B6BEB" w:rsidP="000B6BE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8836501" wp14:editId="23C6B374">
                              <wp:extent cx="2817628" cy="2028692"/>
                              <wp:effectExtent l="0" t="0" r="1905" b="0"/>
                              <wp:docPr id="91244097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7494" name="Imagen 1" descr="Interfaz de usuario gráfica, Texto&#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2841041" cy="2045549"/>
                                      </a:xfrm>
                                      <a:prstGeom prst="rect">
                                        <a:avLst/>
                                      </a:prstGeom>
                                    </pic:spPr>
                                  </pic:pic>
                                </a:graphicData>
                              </a:graphic>
                            </wp:inline>
                          </w:drawing>
                        </w:r>
                      </w:p>
                      <w:p w14:paraId="37E8D786" w14:textId="77777777" w:rsidR="000B6BEB" w:rsidRDefault="000B6BEB" w:rsidP="000B6BEB">
                        <w:pPr>
                          <w:jc w:val="center"/>
                          <w:rPr>
                            <w:rFonts w:ascii="HelveticaNeueLT Std Lt Cn" w:hAnsi="HelveticaNeueLT Std Lt Cn"/>
                            <w:b/>
                            <w:bCs/>
                            <w:sz w:val="18"/>
                            <w:szCs w:val="18"/>
                            <w:lang w:val="en-GB"/>
                          </w:rPr>
                        </w:pPr>
                      </w:p>
                      <w:p w14:paraId="7AA10445" w14:textId="08BA3FBE" w:rsidR="000B6BEB" w:rsidRPr="003276C5" w:rsidRDefault="000B6BEB" w:rsidP="000B6BEB">
                        <w:pPr>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1B4FDD">
                          <w:rPr>
                            <w:rFonts w:ascii="HelveticaNeueLT Std Lt Cn" w:hAnsi="HelveticaNeueLT Std Lt Cn"/>
                            <w:b/>
                            <w:bCs/>
                            <w:sz w:val="18"/>
                            <w:szCs w:val="18"/>
                            <w:lang w:val="es-AR"/>
                          </w:rPr>
                          <w:t>3.</w:t>
                        </w:r>
                        <w:r w:rsidRPr="002E516C">
                          <w:t xml:space="preserve"> </w:t>
                        </w:r>
                        <w:r w:rsidRPr="002E516C">
                          <w:rPr>
                            <w:rFonts w:ascii="HelveticaNeueLT Std Lt Cn" w:hAnsi="HelveticaNeueLT Std Lt Cn"/>
                            <w:b/>
                            <w:bCs/>
                            <w:sz w:val="18"/>
                            <w:szCs w:val="18"/>
                            <w:lang w:val="es-AR"/>
                          </w:rPr>
                          <w:t>Vista del dataset a emplear en nuestro modelo predictor de ocupación de habitantes</w:t>
                        </w:r>
                      </w:p>
                      <w:p w14:paraId="0E2DCE0B" w14:textId="77777777" w:rsidR="000B6BEB" w:rsidRPr="003276C5" w:rsidRDefault="000B6BEB" w:rsidP="000B6BEB">
                        <w:pPr>
                          <w:jc w:val="center"/>
                          <w:rPr>
                            <w:lang w:val="es-AR"/>
                          </w:rPr>
                        </w:pPr>
                      </w:p>
                    </w:txbxContent>
                  </v:textbox>
                  <w10:wrap type="square"/>
                </v:shape>
              </w:pict>
            </mc:Fallback>
          </mc:AlternateContent>
        </w:r>
      </w:ins>
      <w:r>
        <w:rPr>
          <w:sz w:val="22"/>
          <w:szCs w:val="22"/>
        </w:rPr>
        <w:t xml:space="preserve">Tal </w:t>
      </w:r>
    </w:p>
    <w:p w14:paraId="0EEFFAB8" w14:textId="467AFBB4" w:rsidR="00C866D2" w:rsidDel="00BD6469" w:rsidRDefault="00EB68DE" w:rsidP="001311BD">
      <w:pPr>
        <w:pStyle w:val="Ttulo1erNivel"/>
        <w:numPr>
          <w:ilvl w:val="2"/>
          <w:numId w:val="14"/>
        </w:numPr>
        <w:rPr>
          <w:del w:id="124" w:author="Carlos Binker" w:date="2024-09-11T11:16:00Z"/>
          <w:lang w:val="es-ES"/>
        </w:rPr>
      </w:pPr>
      <w:del w:id="125" w:author="Carlos Binker" w:date="2024-09-11T11:16:00Z">
        <w:r w:rsidRPr="00FA13C9" w:rsidDel="00BD6469">
          <w:rPr>
            <w:lang w:val="es-ES"/>
          </w:rPr>
          <w:delText>Regresión logística simple</w:delText>
        </w:r>
      </w:del>
    </w:p>
    <w:p w14:paraId="5750A5CE" w14:textId="47F42C28" w:rsidR="007617CE" w:rsidRPr="00341750" w:rsidDel="00BD6469" w:rsidRDefault="007617CE" w:rsidP="00BC1FE8">
      <w:pPr>
        <w:pStyle w:val="Textoindependiente"/>
        <w:spacing w:after="120"/>
        <w:ind w:firstLine="284"/>
        <w:jc w:val="both"/>
        <w:rPr>
          <w:del w:id="126" w:author="Carlos Binker" w:date="2024-09-11T11:16:00Z"/>
          <w:rFonts w:ascii="Times" w:hAnsi="Times" w:cs="Times"/>
        </w:rPr>
      </w:pPr>
      <w:del w:id="127" w:author="Carlos Binker" w:date="2024-09-11T11:16:00Z">
        <w:r w:rsidRPr="00341750" w:rsidDel="00BD6469">
          <w:rPr>
            <w:rFonts w:ascii="Times" w:hAnsi="Times" w:cs="Times"/>
          </w:rPr>
          <w:delText>Para comparar los modelos se crearán clases que envuelvan el modelo y permitan entrenarlo y evaluarlo de forma sencilla.</w:delText>
        </w:r>
      </w:del>
    </w:p>
    <w:p w14:paraId="0EEFFAB9" w14:textId="28291005" w:rsidR="00C866D2" w:rsidRPr="00341750" w:rsidDel="00BD6469" w:rsidRDefault="00EB68DE">
      <w:pPr>
        <w:pStyle w:val="Textoindependiente"/>
        <w:spacing w:before="121"/>
        <w:ind w:left="379"/>
        <w:rPr>
          <w:del w:id="128" w:author="Carlos Binker" w:date="2024-09-11T11:16:00Z"/>
          <w:rFonts w:ascii="Times" w:hAnsi="Times" w:cs="Times"/>
        </w:rPr>
      </w:pPr>
      <w:del w:id="129" w:author="Carlos Binker" w:date="2024-09-11T11:16:00Z">
        <w:r w:rsidRPr="00341750" w:rsidDel="00BD6469">
          <w:rPr>
            <w:rFonts w:ascii="Times" w:hAnsi="Times" w:cs="Times"/>
          </w:rPr>
          <w:delText>En</w:delText>
        </w:r>
        <w:r w:rsidRPr="00341750" w:rsidDel="00BD6469">
          <w:rPr>
            <w:rFonts w:ascii="Times" w:hAnsi="Times" w:cs="Times"/>
            <w:spacing w:val="-1"/>
          </w:rPr>
          <w:delText xml:space="preserve"> </w:delText>
        </w:r>
        <w:r w:rsidRPr="00341750" w:rsidDel="00BD6469">
          <w:rPr>
            <w:rFonts w:ascii="Times" w:hAnsi="Times" w:cs="Times"/>
          </w:rPr>
          <w:delText>este</w:delText>
        </w:r>
        <w:r w:rsidRPr="00341750" w:rsidDel="00BD6469">
          <w:rPr>
            <w:rFonts w:ascii="Times" w:hAnsi="Times" w:cs="Times"/>
            <w:spacing w:val="-2"/>
          </w:rPr>
          <w:delText xml:space="preserve"> </w:delText>
        </w:r>
        <w:r w:rsidRPr="00341750" w:rsidDel="00BD6469">
          <w:rPr>
            <w:rFonts w:ascii="Times" w:hAnsi="Times" w:cs="Times"/>
          </w:rPr>
          <w:delText>modelo se</w:delText>
        </w:r>
        <w:r w:rsidRPr="00341750" w:rsidDel="00BD6469">
          <w:rPr>
            <w:rFonts w:ascii="Times" w:hAnsi="Times" w:cs="Times"/>
            <w:spacing w:val="-2"/>
          </w:rPr>
          <w:delText xml:space="preserve"> </w:delText>
        </w:r>
        <w:r w:rsidRPr="00341750" w:rsidDel="00BD6469">
          <w:rPr>
            <w:rFonts w:ascii="Times" w:hAnsi="Times" w:cs="Times"/>
          </w:rPr>
          <w:delText>plantea:</w:delText>
        </w:r>
      </w:del>
    </w:p>
    <w:p w14:paraId="0EEFFABA" w14:textId="7BF3183D" w:rsidR="00C866D2" w:rsidDel="00BD6469" w:rsidRDefault="008B26ED" w:rsidP="00BC1FE8">
      <w:pPr>
        <w:pStyle w:val="Textoindependiente"/>
        <w:spacing w:before="170"/>
        <w:ind w:left="765"/>
        <w:rPr>
          <w:del w:id="130" w:author="Carlos Binker" w:date="2024-09-11T11:16:00Z"/>
          <w:rFonts w:ascii="Cambria Math" w:eastAsia="Cambria Math" w:hAnsi="Cambria Math"/>
        </w:rPr>
      </w:pPr>
      <w:del w:id="131" w:author="Carlos Binker" w:date="2024-09-11T11:16:00Z">
        <w:r w:rsidDel="00BD6469">
          <w:rPr>
            <w:rFonts w:ascii="Cambria Math" w:eastAsia="Cambria Math" w:hAnsi="Cambria Math"/>
          </w:rPr>
          <w:delText>𝑃</w:delText>
        </w:r>
        <w:r w:rsidDel="00BD6469">
          <w:rPr>
            <w:rFonts w:ascii="Cambria Math" w:eastAsia="Cambria Math" w:hAnsi="Cambria Math"/>
            <w:position w:val="1"/>
          </w:rPr>
          <w:delText xml:space="preserve"> (</w:delText>
        </w:r>
        <w:r w:rsidR="00EB68DE" w:rsidDel="00BD6469">
          <w:rPr>
            <w:rFonts w:ascii="Cambria Math" w:eastAsia="Cambria Math" w:hAnsi="Cambria Math"/>
          </w:rPr>
          <w:delText>𝑌</w:delText>
        </w:r>
        <w:r w:rsidR="00EB68DE" w:rsidDel="00BD6469">
          <w:rPr>
            <w:rFonts w:ascii="Cambria Math" w:eastAsia="Cambria Math" w:hAnsi="Cambria Math"/>
            <w:spacing w:val="21"/>
          </w:rPr>
          <w:delText xml:space="preserve"> </w:delText>
        </w:r>
        <w:r w:rsidR="00EB68DE" w:rsidDel="00BD6469">
          <w:rPr>
            <w:rFonts w:ascii="Cambria Math" w:eastAsia="Cambria Math" w:hAnsi="Cambria Math"/>
          </w:rPr>
          <w:delText>=</w:delText>
        </w:r>
        <w:r w:rsidR="00EB68DE" w:rsidDel="00BD6469">
          <w:rPr>
            <w:rFonts w:ascii="Cambria Math" w:eastAsia="Cambria Math" w:hAnsi="Cambria Math"/>
            <w:spacing w:val="13"/>
          </w:rPr>
          <w:delText xml:space="preserve"> </w:delText>
        </w:r>
        <w:r w:rsidR="00EB68DE" w:rsidDel="00BD6469">
          <w:rPr>
            <w:rFonts w:ascii="Cambria Math" w:eastAsia="Cambria Math" w:hAnsi="Cambria Math"/>
          </w:rPr>
          <w:delText>1</w:delText>
        </w:r>
        <w:r w:rsidR="00EB68DE" w:rsidDel="00BD6469">
          <w:rPr>
            <w:rFonts w:ascii="Cambria Math" w:eastAsia="Cambria Math" w:hAnsi="Cambria Math"/>
            <w:position w:val="1"/>
          </w:rPr>
          <w:delText>|</w:delText>
        </w:r>
        <w:r w:rsidR="00EB68DE" w:rsidDel="00BD6469">
          <w:rPr>
            <w:rFonts w:ascii="Cambria Math" w:eastAsia="Cambria Math" w:hAnsi="Cambria Math"/>
          </w:rPr>
          <w:delText>𝑋</w:delText>
        </w:r>
        <w:r w:rsidR="00EB68DE" w:rsidDel="00BD6469">
          <w:rPr>
            <w:rFonts w:ascii="Cambria Math" w:eastAsia="Cambria Math" w:hAnsi="Cambria Math"/>
            <w:spacing w:val="20"/>
          </w:rPr>
          <w:delText xml:space="preserve"> </w:delText>
        </w:r>
        <w:r w:rsidR="00EB68DE" w:rsidDel="00BD6469">
          <w:rPr>
            <w:rFonts w:ascii="Cambria Math" w:eastAsia="Cambria Math" w:hAnsi="Cambria Math"/>
          </w:rPr>
          <w:delText>=</w:delText>
        </w:r>
        <w:r w:rsidR="00EB68DE" w:rsidDel="00BD6469">
          <w:rPr>
            <w:rFonts w:ascii="Cambria Math" w:eastAsia="Cambria Math" w:hAnsi="Cambria Math"/>
            <w:spacing w:val="14"/>
          </w:rPr>
          <w:delText xml:space="preserve"> </w:delText>
        </w:r>
        <w:r w:rsidR="00EB68DE" w:rsidDel="00BD6469">
          <w:rPr>
            <w:rFonts w:ascii="Cambria Math" w:eastAsia="Cambria Math" w:hAnsi="Cambria Math"/>
          </w:rPr>
          <w:delText>𝑥</w:delText>
        </w:r>
        <w:r w:rsidR="00EB68DE" w:rsidDel="00BD6469">
          <w:rPr>
            <w:rFonts w:ascii="Cambria Math" w:eastAsia="Cambria Math" w:hAnsi="Cambria Math"/>
            <w:position w:val="1"/>
          </w:rPr>
          <w:delText>)</w:delText>
        </w:r>
        <w:r w:rsidR="00EB68DE" w:rsidDel="00BD6469">
          <w:rPr>
            <w:rFonts w:ascii="Cambria Math" w:eastAsia="Cambria Math" w:hAnsi="Cambria Math"/>
            <w:spacing w:val="15"/>
            <w:position w:val="1"/>
          </w:rPr>
          <w:delText xml:space="preserve"> </w:delText>
        </w:r>
        <w:r w:rsidR="00EB68DE" w:rsidDel="00BD6469">
          <w:rPr>
            <w:rFonts w:ascii="Cambria Math" w:eastAsia="Cambria Math" w:hAnsi="Cambria Math"/>
          </w:rPr>
          <w:delText>=</w:delText>
        </w:r>
        <w:r w:rsidR="00EB68DE" w:rsidDel="00BD6469">
          <w:rPr>
            <w:rFonts w:ascii="Cambria Math" w:eastAsia="Cambria Math" w:hAnsi="Cambria Math"/>
            <w:spacing w:val="14"/>
          </w:rPr>
          <w:delText xml:space="preserve"> </w:delText>
        </w:r>
        <w:r w:rsidDel="00BD6469">
          <w:rPr>
            <w:rFonts w:ascii="Cambria Math" w:eastAsia="Cambria Math" w:hAnsi="Cambria Math"/>
          </w:rPr>
          <w:delText>𝑠𝑖𝑔𝑚𝑜𝑖𝑑𝑒 (</w:delText>
        </w:r>
        <w:r w:rsidR="00EB68DE" w:rsidDel="00BD6469">
          <w:rPr>
            <w:rFonts w:ascii="Cambria Math" w:eastAsia="Cambria Math" w:hAnsi="Cambria Math"/>
          </w:rPr>
          <w:delText>𝜃</w:delText>
        </w:r>
        <w:r w:rsidR="00EB68DE" w:rsidDel="00BD6469">
          <w:rPr>
            <w:rFonts w:ascii="Cambria Math" w:eastAsia="Cambria Math" w:hAnsi="Cambria Math"/>
            <w:vertAlign w:val="superscript"/>
          </w:rPr>
          <w:delText>𝑇</w:delText>
        </w:r>
        <w:r w:rsidR="00EB68DE" w:rsidDel="00BD6469">
          <w:rPr>
            <w:rFonts w:ascii="Cambria Math" w:eastAsia="Cambria Math" w:hAnsi="Cambria Math"/>
            <w:spacing w:val="14"/>
          </w:rPr>
          <w:delText xml:space="preserve"> </w:delText>
        </w:r>
        <w:r w:rsidR="00EB68DE" w:rsidDel="00BD6469">
          <w:rPr>
            <w:rFonts w:ascii="Cambria Math" w:eastAsia="Cambria Math" w:hAnsi="Cambria Math"/>
          </w:rPr>
          <w:delText>∗</w:delText>
        </w:r>
        <w:r w:rsidR="00EB68DE" w:rsidDel="00BD6469">
          <w:rPr>
            <w:rFonts w:ascii="Cambria Math" w:eastAsia="Cambria Math" w:hAnsi="Cambria Math"/>
            <w:spacing w:val="4"/>
          </w:rPr>
          <w:delText xml:space="preserve"> </w:delText>
        </w:r>
        <w:r w:rsidR="00EB68DE" w:rsidDel="00BD6469">
          <w:rPr>
            <w:rFonts w:ascii="Cambria Math" w:eastAsia="Cambria Math" w:hAnsi="Cambria Math"/>
          </w:rPr>
          <w:delText>𝑥</w:delText>
        </w:r>
        <w:r w:rsidR="00EB68DE" w:rsidDel="00BD6469">
          <w:rPr>
            <w:rFonts w:ascii="Cambria Math" w:eastAsia="Cambria Math" w:hAnsi="Cambria Math"/>
            <w:spacing w:val="7"/>
          </w:rPr>
          <w:delText xml:space="preserve"> </w:delText>
        </w:r>
        <w:r w:rsidR="00EB68DE" w:rsidDel="00BD6469">
          <w:rPr>
            <w:rFonts w:ascii="Cambria Math" w:eastAsia="Cambria Math" w:hAnsi="Cambria Math"/>
          </w:rPr>
          <w:delText>+</w:delText>
        </w:r>
        <w:r w:rsidR="00EB68DE" w:rsidDel="00BD6469">
          <w:rPr>
            <w:rFonts w:ascii="Cambria Math" w:eastAsia="Cambria Math" w:hAnsi="Cambria Math"/>
            <w:spacing w:val="3"/>
          </w:rPr>
          <w:delText xml:space="preserve"> </w:delText>
        </w:r>
        <w:r w:rsidR="00EB68DE" w:rsidDel="00BD6469">
          <w:rPr>
            <w:rFonts w:ascii="Cambria Math" w:eastAsia="Cambria Math" w:hAnsi="Cambria Math"/>
          </w:rPr>
          <w:delText>𝛽)</w:delText>
        </w:r>
      </w:del>
    </w:p>
    <w:p w14:paraId="0EEFFABB" w14:textId="155ACE72" w:rsidR="00C866D2" w:rsidRPr="00341750" w:rsidDel="00BD6469" w:rsidRDefault="00EB68DE" w:rsidP="00BC1FE8">
      <w:pPr>
        <w:pStyle w:val="Textoindependiente"/>
        <w:spacing w:before="120" w:after="120"/>
        <w:ind w:firstLine="284"/>
        <w:jc w:val="both"/>
        <w:rPr>
          <w:del w:id="132" w:author="Carlos Binker" w:date="2024-09-11T11:16:00Z"/>
          <w:rFonts w:ascii="Times" w:hAnsi="Times" w:cs="Times"/>
        </w:rPr>
      </w:pPr>
      <w:del w:id="133" w:author="Carlos Binker" w:date="2024-09-11T11:16:00Z">
        <w:r w:rsidRPr="00341750" w:rsidDel="00BD6469">
          <w:rPr>
            <w:rFonts w:ascii="Times" w:hAnsi="Times" w:cs="Times"/>
          </w:rPr>
          <w:delText>Las funciones sigmoides son una familia de funciones</w:delText>
        </w:r>
        <w:r w:rsidRPr="00341750" w:rsidDel="00BD6469">
          <w:rPr>
            <w:rFonts w:ascii="Times" w:hAnsi="Times" w:cs="Times"/>
            <w:spacing w:val="1"/>
          </w:rPr>
          <w:delText xml:space="preserve"> </w:delText>
        </w:r>
        <w:r w:rsidRPr="00341750" w:rsidDel="00BD6469">
          <w:rPr>
            <w:rFonts w:ascii="Times" w:hAnsi="Times" w:cs="Times"/>
          </w:rPr>
          <w:delText>que</w:delText>
        </w:r>
        <w:r w:rsidRPr="00341750" w:rsidDel="00BD6469">
          <w:rPr>
            <w:rFonts w:ascii="Times" w:hAnsi="Times" w:cs="Times"/>
            <w:spacing w:val="1"/>
          </w:rPr>
          <w:delText xml:space="preserve"> </w:delText>
        </w:r>
        <w:r w:rsidRPr="00341750" w:rsidDel="00BD6469">
          <w:rPr>
            <w:rFonts w:ascii="Times" w:hAnsi="Times" w:cs="Times"/>
          </w:rPr>
          <w:delText>se</w:delText>
        </w:r>
        <w:r w:rsidRPr="00341750" w:rsidDel="00BD6469">
          <w:rPr>
            <w:rFonts w:ascii="Times" w:hAnsi="Times" w:cs="Times"/>
            <w:spacing w:val="1"/>
          </w:rPr>
          <w:delText xml:space="preserve"> </w:delText>
        </w:r>
        <w:r w:rsidRPr="00341750" w:rsidDel="00BD6469">
          <w:rPr>
            <w:rFonts w:ascii="Times" w:hAnsi="Times" w:cs="Times"/>
          </w:rPr>
          <w:delText>caracteriza</w:delText>
        </w:r>
        <w:r w:rsidRPr="00341750" w:rsidDel="00BD6469">
          <w:rPr>
            <w:rFonts w:ascii="Times" w:hAnsi="Times" w:cs="Times"/>
            <w:spacing w:val="1"/>
          </w:rPr>
          <w:delText xml:space="preserve"> </w:delText>
        </w:r>
        <w:r w:rsidRPr="00341750" w:rsidDel="00BD6469">
          <w:rPr>
            <w:rFonts w:ascii="Times" w:hAnsi="Times" w:cs="Times"/>
          </w:rPr>
          <w:delText>por</w:delText>
        </w:r>
        <w:r w:rsidRPr="00341750" w:rsidDel="00BD6469">
          <w:rPr>
            <w:rFonts w:ascii="Times" w:hAnsi="Times" w:cs="Times"/>
            <w:spacing w:val="1"/>
          </w:rPr>
          <w:delText xml:space="preserve"> </w:delText>
        </w:r>
        <w:r w:rsidRPr="00341750" w:rsidDel="00BD6469">
          <w:rPr>
            <w:rFonts w:ascii="Times" w:hAnsi="Times" w:cs="Times"/>
          </w:rPr>
          <w:delText>ser</w:delText>
        </w:r>
        <w:r w:rsidRPr="00341750" w:rsidDel="00BD6469">
          <w:rPr>
            <w:rFonts w:ascii="Times" w:hAnsi="Times" w:cs="Times"/>
            <w:spacing w:val="1"/>
          </w:rPr>
          <w:delText xml:space="preserve"> </w:delText>
        </w:r>
        <w:r w:rsidRPr="00341750" w:rsidDel="00BD6469">
          <w:rPr>
            <w:rFonts w:ascii="Times" w:hAnsi="Times" w:cs="Times"/>
          </w:rPr>
          <w:delText>acotadas,</w:delText>
        </w:r>
        <w:r w:rsidRPr="00341750" w:rsidDel="00BD6469">
          <w:rPr>
            <w:rFonts w:ascii="Times" w:hAnsi="Times" w:cs="Times"/>
            <w:spacing w:val="1"/>
          </w:rPr>
          <w:delText xml:space="preserve"> </w:delText>
        </w:r>
        <w:r w:rsidRPr="00341750" w:rsidDel="00BD6469">
          <w:rPr>
            <w:rFonts w:ascii="Times" w:hAnsi="Times" w:cs="Times"/>
          </w:rPr>
          <w:delText>diferenciables,</w:delText>
        </w:r>
        <w:r w:rsidRPr="00341750" w:rsidDel="00BD6469">
          <w:rPr>
            <w:rFonts w:ascii="Times" w:hAnsi="Times" w:cs="Times"/>
            <w:spacing w:val="1"/>
          </w:rPr>
          <w:delText xml:space="preserve"> </w:delText>
        </w:r>
        <w:r w:rsidRPr="00341750" w:rsidDel="00BD6469">
          <w:rPr>
            <w:rFonts w:ascii="Times" w:hAnsi="Times" w:cs="Times"/>
          </w:rPr>
          <w:delText>con</w:delText>
        </w:r>
        <w:r w:rsidRPr="00341750" w:rsidDel="00BD6469">
          <w:rPr>
            <w:rFonts w:ascii="Times" w:hAnsi="Times" w:cs="Times"/>
            <w:spacing w:val="-47"/>
          </w:rPr>
          <w:delText xml:space="preserve"> </w:delText>
        </w:r>
        <w:r w:rsidRPr="00341750" w:rsidDel="00BD6469">
          <w:rPr>
            <w:rFonts w:ascii="Times" w:hAnsi="Times" w:cs="Times"/>
          </w:rPr>
          <w:delText>derivada positiva en cada punto y con un único punto de</w:delText>
        </w:r>
        <w:r w:rsidRPr="00341750" w:rsidDel="00BD6469">
          <w:rPr>
            <w:rFonts w:ascii="Times" w:hAnsi="Times" w:cs="Times"/>
            <w:spacing w:val="1"/>
          </w:rPr>
          <w:delText xml:space="preserve"> </w:delText>
        </w:r>
        <w:r w:rsidRPr="00341750" w:rsidDel="00BD6469">
          <w:rPr>
            <w:rFonts w:ascii="Times" w:hAnsi="Times" w:cs="Times"/>
          </w:rPr>
          <w:delText>inflexión (raíz de la segunda derivada). En general, se usa</w:delText>
        </w:r>
        <w:r w:rsidRPr="00341750" w:rsidDel="00BD6469">
          <w:rPr>
            <w:rFonts w:ascii="Times" w:hAnsi="Times" w:cs="Times"/>
            <w:spacing w:val="1"/>
          </w:rPr>
          <w:delText xml:space="preserve"> </w:delText>
        </w:r>
        <w:r w:rsidRPr="00341750" w:rsidDel="00BD6469">
          <w:rPr>
            <w:rFonts w:ascii="Times" w:hAnsi="Times" w:cs="Times"/>
          </w:rPr>
          <w:delText>una función particular de esta familia que es la función</w:delText>
        </w:r>
        <w:r w:rsidRPr="00341750" w:rsidDel="00BD6469">
          <w:rPr>
            <w:rFonts w:ascii="Times" w:hAnsi="Times" w:cs="Times"/>
            <w:spacing w:val="1"/>
          </w:rPr>
          <w:delText xml:space="preserve"> </w:delText>
        </w:r>
        <w:r w:rsidRPr="00341750" w:rsidDel="00BD6469">
          <w:rPr>
            <w:rFonts w:ascii="Times" w:hAnsi="Times" w:cs="Times"/>
          </w:rPr>
          <w:delText>logística L(x), de</w:delText>
        </w:r>
        <w:r w:rsidRPr="00341750" w:rsidDel="00BD6469">
          <w:rPr>
            <w:rFonts w:ascii="Times" w:hAnsi="Times" w:cs="Times"/>
            <w:spacing w:val="-2"/>
          </w:rPr>
          <w:delText xml:space="preserve"> </w:delText>
        </w:r>
        <w:r w:rsidRPr="00341750" w:rsidDel="00BD6469">
          <w:rPr>
            <w:rFonts w:ascii="Times" w:hAnsi="Times" w:cs="Times"/>
          </w:rPr>
          <w:delText>la forma:</w:delText>
        </w:r>
      </w:del>
    </w:p>
    <w:p w14:paraId="0EEFFABE" w14:textId="7EB49FEC" w:rsidR="00C866D2" w:rsidRPr="009850F5" w:rsidDel="00BD6469" w:rsidRDefault="00101B66" w:rsidP="009850F5">
      <w:pPr>
        <w:pStyle w:val="Textoindependiente"/>
        <w:spacing w:before="176" w:line="259" w:lineRule="auto"/>
        <w:ind w:left="151" w:right="39" w:firstLine="228"/>
        <w:jc w:val="center"/>
        <w:rPr>
          <w:del w:id="134" w:author="Carlos Binker" w:date="2024-09-11T11:16:00Z"/>
        </w:rPr>
      </w:pPr>
      <m:oMathPara>
        <m:oMath>
          <m:r>
            <w:del w:id="135" w:author="Carlos Binker" w:date="2024-09-11T11:16:00Z">
              <w:rPr>
                <w:rFonts w:ascii="Cambria Math" w:hAnsi="Cambria Math"/>
              </w:rPr>
              <m:t>L</m:t>
            </w:del>
          </m:r>
          <m:d>
            <m:dPr>
              <m:ctrlPr>
                <w:del w:id="136" w:author="Carlos Binker" w:date="2024-09-11T11:16:00Z">
                  <w:rPr>
                    <w:rFonts w:ascii="Cambria Math" w:hAnsi="Cambria Math"/>
                    <w:i/>
                  </w:rPr>
                </w:del>
              </m:ctrlPr>
            </m:dPr>
            <m:e>
              <m:r>
                <w:del w:id="137" w:author="Carlos Binker" w:date="2024-09-11T11:16:00Z">
                  <w:rPr>
                    <w:rFonts w:ascii="Cambria Math" w:hAnsi="Cambria Math"/>
                  </w:rPr>
                  <m:t>x</m:t>
                </w:del>
              </m:r>
            </m:e>
          </m:d>
          <m:r>
            <w:del w:id="138" w:author="Carlos Binker" w:date="2024-09-11T11:16:00Z">
              <w:rPr>
                <w:rFonts w:ascii="Cambria Math" w:hAnsi="Cambria Math"/>
              </w:rPr>
              <m:t>=</m:t>
            </w:del>
          </m:r>
          <m:f>
            <m:fPr>
              <m:ctrlPr>
                <w:del w:id="139" w:author="Carlos Binker" w:date="2024-09-11T11:16:00Z">
                  <w:rPr>
                    <w:rFonts w:ascii="Cambria Math" w:hAnsi="Cambria Math"/>
                    <w:i/>
                  </w:rPr>
                </w:del>
              </m:ctrlPr>
            </m:fPr>
            <m:num>
              <m:r>
                <w:del w:id="140" w:author="Carlos Binker" w:date="2024-09-11T11:16:00Z">
                  <w:rPr>
                    <w:rFonts w:ascii="Cambria Math" w:hAnsi="Cambria Math"/>
                  </w:rPr>
                  <m:t>1</m:t>
                </w:del>
              </m:r>
            </m:num>
            <m:den>
              <m:r>
                <w:del w:id="141" w:author="Carlos Binker" w:date="2024-09-11T11:16:00Z">
                  <w:rPr>
                    <w:rFonts w:ascii="Cambria Math" w:hAnsi="Cambria Math"/>
                  </w:rPr>
                  <m:t>1+</m:t>
                </w:del>
              </m:r>
              <m:sSup>
                <m:sSupPr>
                  <m:ctrlPr>
                    <w:del w:id="142" w:author="Carlos Binker" w:date="2024-09-11T11:16:00Z">
                      <w:rPr>
                        <w:rFonts w:ascii="Cambria Math" w:hAnsi="Cambria Math"/>
                        <w:i/>
                      </w:rPr>
                    </w:del>
                  </m:ctrlPr>
                </m:sSupPr>
                <m:e>
                  <m:r>
                    <w:del w:id="143" w:author="Carlos Binker" w:date="2024-09-11T11:16:00Z">
                      <w:rPr>
                        <w:rFonts w:ascii="Cambria Math" w:hAnsi="Cambria Math"/>
                      </w:rPr>
                      <m:t>e</m:t>
                    </w:del>
                  </m:r>
                </m:e>
                <m:sup>
                  <m:r>
                    <w:del w:id="144" w:author="Carlos Binker" w:date="2024-09-11T11:16:00Z">
                      <w:rPr>
                        <w:rFonts w:ascii="Cambria Math" w:hAnsi="Cambria Math"/>
                      </w:rPr>
                      <m:t>-x</m:t>
                    </w:del>
                  </m:r>
                </m:sup>
              </m:sSup>
            </m:den>
          </m:f>
        </m:oMath>
      </m:oMathPara>
    </w:p>
    <w:p w14:paraId="0EEFFABF" w14:textId="2FC277E8" w:rsidR="00C866D2" w:rsidRPr="00341750" w:rsidDel="00BD6469" w:rsidRDefault="00EB68DE" w:rsidP="00BC1FE8">
      <w:pPr>
        <w:pStyle w:val="Textoindependiente"/>
        <w:spacing w:before="120" w:after="120"/>
        <w:ind w:firstLine="284"/>
        <w:jc w:val="both"/>
        <w:rPr>
          <w:del w:id="145" w:author="Carlos Binker" w:date="2024-09-11T11:16:00Z"/>
          <w:rFonts w:ascii="Times" w:hAnsi="Times" w:cs="Times"/>
        </w:rPr>
      </w:pPr>
      <w:del w:id="146" w:author="Carlos Binker" w:date="2024-09-11T11:16:00Z">
        <w:r w:rsidRPr="00341750" w:rsidDel="00BD6469">
          <w:rPr>
            <w:rFonts w:ascii="Times" w:hAnsi="Times" w:cs="Times"/>
          </w:rPr>
          <w:delText>En este modelo los parámetros entrenables, es decir que</w:delText>
        </w:r>
        <w:r w:rsidRPr="00341750" w:rsidDel="00BD6469">
          <w:rPr>
            <w:rFonts w:ascii="Times" w:hAnsi="Times" w:cs="Times"/>
            <w:spacing w:val="-47"/>
          </w:rPr>
          <w:delText xml:space="preserve"> </w:delText>
        </w:r>
        <w:r w:rsidRPr="00341750" w:rsidDel="00BD6469">
          <w:rPr>
            <w:rFonts w:ascii="Times" w:hAnsi="Times" w:cs="Times"/>
          </w:rPr>
          <w:delText>se pueden modificar para adaptar el modelo a los datos de</w:delText>
        </w:r>
        <w:r w:rsidRPr="00341750" w:rsidDel="00BD6469">
          <w:rPr>
            <w:rFonts w:ascii="Times" w:hAnsi="Times" w:cs="Times"/>
            <w:spacing w:val="1"/>
          </w:rPr>
          <w:delText xml:space="preserve"> </w:delText>
        </w:r>
        <w:r w:rsidRPr="00341750" w:rsidDel="00BD6469">
          <w:rPr>
            <w:rFonts w:ascii="Times" w:hAnsi="Times" w:cs="Times"/>
          </w:rPr>
          <w:delText xml:space="preserve">estudio, son </w:delText>
        </w:r>
        <w:r w:rsidRPr="00341750" w:rsidDel="00BD6469">
          <w:rPr>
            <w:rFonts w:ascii="Cambria Math" w:eastAsia="Cambria Math" w:hAnsi="Cambria Math" w:cs="Cambria Math"/>
          </w:rPr>
          <w:delText>𝜃</w:delText>
        </w:r>
        <w:r w:rsidRPr="00341750" w:rsidDel="00BD6469">
          <w:rPr>
            <w:rFonts w:ascii="Times" w:eastAsia="Cambria Math" w:hAnsi="Times" w:cs="Times"/>
            <w:spacing w:val="11"/>
          </w:rPr>
          <w:delText xml:space="preserve"> </w:delText>
        </w:r>
        <w:r w:rsidRPr="00341750" w:rsidDel="00BD6469">
          <w:rPr>
            <w:rFonts w:ascii="Times" w:hAnsi="Times" w:cs="Times"/>
          </w:rPr>
          <w:delText>y</w:delText>
        </w:r>
        <w:r w:rsidRPr="00341750" w:rsidDel="00BD6469">
          <w:rPr>
            <w:rFonts w:ascii="Times" w:hAnsi="Times" w:cs="Times"/>
            <w:spacing w:val="-1"/>
          </w:rPr>
          <w:delText xml:space="preserve"> </w:delText>
        </w:r>
        <w:r w:rsidRPr="00341750" w:rsidDel="00BD6469">
          <w:rPr>
            <w:rFonts w:ascii="Cambria Math" w:eastAsia="Cambria Math" w:hAnsi="Cambria Math" w:cs="Cambria Math"/>
          </w:rPr>
          <w:delText>𝛽</w:delText>
        </w:r>
        <w:r w:rsidRPr="00341750" w:rsidDel="00BD6469">
          <w:rPr>
            <w:rFonts w:ascii="Times" w:hAnsi="Times" w:cs="Times"/>
          </w:rPr>
          <w:delText>.</w:delText>
        </w:r>
      </w:del>
    </w:p>
    <w:p w14:paraId="0EEFFAC1" w14:textId="656B024E" w:rsidR="00C866D2" w:rsidRPr="009715E4" w:rsidDel="00BD6469" w:rsidRDefault="00EB1FE4" w:rsidP="007B2331">
      <w:pPr>
        <w:pStyle w:val="Ttulo1erNivel"/>
        <w:numPr>
          <w:ilvl w:val="2"/>
          <w:numId w:val="14"/>
        </w:numPr>
        <w:rPr>
          <w:del w:id="147" w:author="Carlos Binker" w:date="2024-09-11T11:16:00Z"/>
          <w:szCs w:val="24"/>
          <w:lang w:val="es-ES"/>
        </w:rPr>
      </w:pPr>
      <w:del w:id="148" w:author="Carlos Binker" w:date="2024-09-11T11:16:00Z">
        <w:r w:rsidRPr="009715E4" w:rsidDel="00BD6469">
          <w:rPr>
            <w:szCs w:val="24"/>
            <w:lang w:val="es-ES"/>
          </w:rPr>
          <w:delText>Modelo estadístico de detección de anomalías</w:delText>
        </w:r>
      </w:del>
    </w:p>
    <w:p w14:paraId="37D2D7FA" w14:textId="23ED7F2C" w:rsidR="00A61F74" w:rsidRPr="00341750" w:rsidDel="00BD6469" w:rsidRDefault="00A61F74" w:rsidP="00B22001">
      <w:pPr>
        <w:pStyle w:val="Textoindependiente"/>
        <w:spacing w:after="120"/>
        <w:ind w:firstLine="284"/>
        <w:jc w:val="both"/>
        <w:rPr>
          <w:del w:id="149" w:author="Carlos Binker" w:date="2024-09-11T11:16:00Z"/>
          <w:rFonts w:ascii="Times" w:hAnsi="Times" w:cs="Times"/>
        </w:rPr>
      </w:pPr>
      <w:del w:id="150" w:author="Carlos Binker" w:date="2024-09-11T11:16:00Z">
        <w:r w:rsidRPr="00341750" w:rsidDel="00BD6469">
          <w:rPr>
            <w:rFonts w:ascii="Times" w:hAnsi="Times" w:cs="Times"/>
          </w:rPr>
          <w:delText>Este es un modelo estadístico sencillo. Consiste en simplemente calcular la probabilidad de que la observación sea generada por la distribución de los datos sin fallas, para lo cual se la considerará como una normal multivariada. Se fijará el umbral que maximice la precisión en los datos de entrenamiento.</w:delText>
        </w:r>
      </w:del>
    </w:p>
    <w:p w14:paraId="1AA2B382" w14:textId="1D032DE6" w:rsidR="00A26247" w:rsidRPr="00341750" w:rsidDel="00BD6469" w:rsidRDefault="00A61F74" w:rsidP="00B22001">
      <w:pPr>
        <w:pStyle w:val="Textoindependiente"/>
        <w:spacing w:after="120"/>
        <w:ind w:firstLine="284"/>
        <w:jc w:val="both"/>
        <w:rPr>
          <w:del w:id="151" w:author="Carlos Binker" w:date="2024-09-11T11:16:00Z"/>
          <w:rFonts w:ascii="Times" w:hAnsi="Times" w:cs="Times"/>
        </w:rPr>
      </w:pPr>
      <w:del w:id="152" w:author="Carlos Binker" w:date="2024-09-11T11:16:00Z">
        <w:r w:rsidRPr="00341750" w:rsidDel="00BD6469">
          <w:rPr>
            <w:rFonts w:ascii="Times" w:hAnsi="Times" w:cs="Times"/>
          </w:rPr>
          <w:delText>Formalmente</w:delText>
        </w:r>
        <w:r w:rsidR="00A26247" w:rsidRPr="00341750" w:rsidDel="00BD6469">
          <w:rPr>
            <w:rFonts w:ascii="Times" w:hAnsi="Times" w:cs="Times"/>
          </w:rPr>
          <w:delText xml:space="preserve"> se tiene</w:delText>
        </w:r>
        <w:r w:rsidRPr="00341750" w:rsidDel="00BD6469">
          <w:rPr>
            <w:rFonts w:ascii="Times" w:hAnsi="Times" w:cs="Times"/>
          </w:rPr>
          <w:delText xml:space="preserve">: </w:delText>
        </w:r>
      </w:del>
    </w:p>
    <w:p w14:paraId="6A26004D" w14:textId="1E049292" w:rsidR="00606270" w:rsidDel="00BD6469" w:rsidRDefault="00606270" w:rsidP="00A61F74">
      <w:pPr>
        <w:pStyle w:val="Textoindependiente"/>
        <w:spacing w:before="80" w:line="259" w:lineRule="auto"/>
        <w:ind w:left="151" w:right="166" w:firstLine="283"/>
        <w:jc w:val="both"/>
        <w:rPr>
          <w:del w:id="153" w:author="Carlos Binker" w:date="2024-09-11T11:16:00Z"/>
        </w:rPr>
      </w:pPr>
    </w:p>
    <w:p w14:paraId="3DF43095" w14:textId="3C6D06A0" w:rsidR="00606270" w:rsidRPr="00606270" w:rsidDel="00BD6469" w:rsidRDefault="00606270" w:rsidP="0068051D">
      <w:pPr>
        <w:spacing w:after="240"/>
        <w:rPr>
          <w:del w:id="154" w:author="Carlos Binker" w:date="2024-09-11T11:16:00Z"/>
        </w:rPr>
      </w:pPr>
      <m:oMathPara>
        <m:oMath>
          <m:r>
            <w:del w:id="155" w:author="Carlos Binker" w:date="2024-09-11T11:16:00Z">
              <w:rPr>
                <w:rFonts w:ascii="Cambria Math" w:hAnsi="Cambria Math"/>
              </w:rPr>
              <m:t>X</m:t>
            </w:del>
          </m:r>
          <m:r>
            <w:del w:id="156" w:author="Carlos Binker" w:date="2024-09-11T11:16:00Z">
              <m:rPr>
                <m:sty m:val="p"/>
              </m:rPr>
              <w:rPr>
                <w:rFonts w:ascii="Cambria Math" w:hAnsi="Cambria Math"/>
              </w:rPr>
              <m:t>∼</m:t>
            </w:del>
          </m:r>
          <m:r>
            <w:del w:id="157" w:author="Carlos Binker" w:date="2024-09-11T11:16:00Z">
              <w:rPr>
                <w:rFonts w:ascii="Cambria Math" w:hAnsi="Cambria Math"/>
              </w:rPr>
              <m:t>N</m:t>
            </w:del>
          </m:r>
          <m:d>
            <m:dPr>
              <m:ctrlPr>
                <w:del w:id="158" w:author="Carlos Binker" w:date="2024-09-11T11:16:00Z">
                  <w:rPr>
                    <w:rFonts w:ascii="Cambria Math" w:hAnsi="Cambria Math"/>
                    <w:i/>
                  </w:rPr>
                </w:del>
              </m:ctrlPr>
            </m:dPr>
            <m:e>
              <m:r>
                <w:del w:id="159" w:author="Carlos Binker" w:date="2024-09-11T11:16:00Z">
                  <m:rPr>
                    <m:sty m:val="p"/>
                  </m:rPr>
                  <w:rPr>
                    <w:rFonts w:ascii="Cambria Math" w:hAnsi="Cambria Math"/>
                  </w:rPr>
                  <m:t>μ</m:t>
                </w:del>
              </m:r>
              <m:r>
                <w:del w:id="160" w:author="Carlos Binker" w:date="2024-09-11T11:16:00Z">
                  <w:rPr>
                    <w:rFonts w:ascii="Cambria Math" w:hAnsi="Cambria Math"/>
                  </w:rPr>
                  <m:t>,</m:t>
                </w:del>
              </m:r>
              <m:r>
                <w:del w:id="161" w:author="Carlos Binker" w:date="2024-09-11T11:16:00Z">
                  <m:rPr>
                    <m:sty m:val="p"/>
                  </m:rPr>
                  <w:rPr>
                    <w:rFonts w:ascii="Cambria Math" w:hAnsi="Cambria Math"/>
                  </w:rPr>
                  <m:t>Σ</m:t>
                </w:del>
              </m:r>
            </m:e>
          </m:d>
        </m:oMath>
      </m:oMathPara>
    </w:p>
    <w:p w14:paraId="6941D57A" w14:textId="7F705D96" w:rsidR="00606270" w:rsidDel="00BD6469" w:rsidRDefault="0068051D" w:rsidP="002C3359">
      <w:pPr>
        <w:pStyle w:val="Textoindependiente"/>
        <w:spacing w:after="120"/>
        <w:ind w:firstLine="284"/>
        <w:jc w:val="both"/>
        <w:rPr>
          <w:del w:id="162" w:author="Carlos Binker" w:date="2024-09-11T11:16:00Z"/>
          <w:rFonts w:ascii="Times" w:hAnsi="Times" w:cs="Times"/>
        </w:rPr>
      </w:pPr>
      <w:del w:id="163" w:author="Carlos Binker" w:date="2024-09-11T11:16:00Z">
        <w:r w:rsidRPr="0068051D" w:rsidDel="00BD6469">
          <w:rPr>
            <w:rFonts w:ascii="Times" w:hAnsi="Times" w:cs="Times"/>
          </w:rPr>
          <w:delText xml:space="preserve">Donde </w:delText>
        </w:r>
      </w:del>
      <m:oMath>
        <m:r>
          <w:del w:id="164" w:author="Carlos Binker" w:date="2024-09-11T11:16:00Z">
            <m:rPr>
              <m:sty m:val="p"/>
            </m:rPr>
            <w:rPr>
              <w:rFonts w:ascii="Cambria Math" w:hAnsi="Cambria Math"/>
            </w:rPr>
            <m:t>μ</m:t>
          </w:del>
        </m:r>
      </m:oMath>
      <w:del w:id="165" w:author="Carlos Binker" w:date="2024-09-11T11:16:00Z">
        <w:r w:rsidRPr="0068051D" w:rsidDel="00BD6469">
          <w:rPr>
            <w:rFonts w:ascii="Times" w:hAnsi="Times" w:cs="Times"/>
          </w:rPr>
          <w:delText xml:space="preserve"> y </w:delText>
        </w:r>
      </w:del>
      <m:oMath>
        <m:r>
          <w:del w:id="166" w:author="Carlos Binker" w:date="2024-09-11T11:16:00Z">
            <m:rPr>
              <m:sty m:val="p"/>
            </m:rPr>
            <w:rPr>
              <w:rFonts w:ascii="Cambria Math" w:hAnsi="Cambria Math"/>
            </w:rPr>
            <m:t>Σ</m:t>
          </w:del>
        </m:r>
      </m:oMath>
      <w:del w:id="167" w:author="Carlos Binker" w:date="2024-09-11T11:16:00Z">
        <w:r w:rsidRPr="0068051D" w:rsidDel="00BD6469">
          <w:rPr>
            <w:rFonts w:ascii="Times" w:hAnsi="Times" w:cs="Times"/>
          </w:rPr>
          <w:delText xml:space="preserve"> son los estimadores de la media y la matriz de covarianza de los datos de entrenamiento.</w:delText>
        </w:r>
        <w:r w:rsidR="00B95BCE" w:rsidDel="00BD6469">
          <w:rPr>
            <w:rFonts w:ascii="Times" w:hAnsi="Times" w:cs="Times"/>
          </w:rPr>
          <w:delText xml:space="preserve"> </w:delText>
        </w:r>
        <w:r w:rsidR="00B95BCE" w:rsidRPr="00B95BCE" w:rsidDel="00BD6469">
          <w:rPr>
            <w:rFonts w:ascii="Times" w:hAnsi="Times" w:cs="Times"/>
          </w:rPr>
          <w:delText xml:space="preserve">Se pueden acceder fácilmente a </w:delText>
        </w:r>
      </w:del>
      <m:oMath>
        <m:r>
          <w:del w:id="168" w:author="Carlos Binker" w:date="2024-09-11T11:16:00Z">
            <m:rPr>
              <m:sty m:val="p"/>
            </m:rPr>
            <w:rPr>
              <w:rFonts w:ascii="Cambria Math" w:hAnsi="Cambria Math"/>
            </w:rPr>
            <m:t>μ</m:t>
          </w:del>
        </m:r>
      </m:oMath>
      <w:del w:id="169" w:author="Carlos Binker" w:date="2024-09-11T11:16:00Z">
        <w:r w:rsidR="00B95BCE" w:rsidRPr="00B95BCE" w:rsidDel="00BD6469">
          <w:rPr>
            <w:rFonts w:ascii="Times" w:hAnsi="Times" w:cs="Times"/>
          </w:rPr>
          <w:delText xml:space="preserve"> y </w:delText>
        </w:r>
      </w:del>
      <m:oMath>
        <m:r>
          <w:del w:id="170" w:author="Carlos Binker" w:date="2024-09-11T11:16:00Z">
            <m:rPr>
              <m:sty m:val="p"/>
            </m:rPr>
            <w:rPr>
              <w:rFonts w:ascii="Cambria Math" w:hAnsi="Cambria Math"/>
            </w:rPr>
            <m:t>Σ</m:t>
          </w:del>
        </m:r>
      </m:oMath>
      <w:del w:id="171" w:author="Carlos Binker" w:date="2024-09-11T11:16:00Z">
        <w:r w:rsidR="00B95BCE" w:rsidRPr="00B95BCE" w:rsidDel="00BD6469">
          <w:rPr>
            <w:rFonts w:ascii="Times" w:hAnsi="Times" w:cs="Times"/>
          </w:rPr>
          <w:delText xml:space="preserve"> con df.mean() y df.cov() respectivamente.</w:delText>
        </w:r>
      </w:del>
    </w:p>
    <w:p w14:paraId="31F56943" w14:textId="43EE1EB4" w:rsidR="00B95BCE" w:rsidRPr="007B2331" w:rsidDel="00BD6469" w:rsidRDefault="00B95BCE" w:rsidP="002C3359">
      <w:pPr>
        <w:pStyle w:val="Ttulo1erNivel"/>
        <w:numPr>
          <w:ilvl w:val="2"/>
          <w:numId w:val="14"/>
        </w:numPr>
        <w:rPr>
          <w:del w:id="172" w:author="Carlos Binker" w:date="2024-09-11T11:16:00Z"/>
          <w:lang w:val="es-ES"/>
        </w:rPr>
      </w:pPr>
      <w:del w:id="173" w:author="Carlos Binker" w:date="2024-09-11T11:16:00Z">
        <w:r w:rsidDel="00BD6469">
          <w:rPr>
            <w:lang w:val="es-ES"/>
          </w:rPr>
          <w:delText xml:space="preserve">Modelo </w:delText>
        </w:r>
        <w:r w:rsidR="00A81993" w:rsidDel="00BD6469">
          <w:rPr>
            <w:lang w:val="es-ES"/>
          </w:rPr>
          <w:delText xml:space="preserve">de </w:delText>
        </w:r>
        <w:r w:rsidR="00C16923" w:rsidDel="00BD6469">
          <w:rPr>
            <w:lang w:val="es-ES"/>
          </w:rPr>
          <w:delText>B</w:delText>
        </w:r>
        <w:r w:rsidR="00A81993" w:rsidDel="00BD6469">
          <w:rPr>
            <w:lang w:val="es-ES"/>
          </w:rPr>
          <w:delText xml:space="preserve">osque </w:delText>
        </w:r>
        <w:r w:rsidR="00C16923" w:rsidDel="00BD6469">
          <w:rPr>
            <w:lang w:val="es-ES"/>
          </w:rPr>
          <w:delText>A</w:delText>
        </w:r>
        <w:r w:rsidR="00A81993" w:rsidDel="00BD6469">
          <w:rPr>
            <w:lang w:val="es-ES"/>
          </w:rPr>
          <w:delText>leatorio (Random Forest)</w:delText>
        </w:r>
      </w:del>
    </w:p>
    <w:p w14:paraId="19717DD7" w14:textId="459DF83E" w:rsidR="00B95BCE" w:rsidDel="00BD6469" w:rsidRDefault="00B07B4C" w:rsidP="0005318D">
      <w:pPr>
        <w:pStyle w:val="Textoindependiente"/>
        <w:spacing w:after="120"/>
        <w:ind w:firstLine="284"/>
        <w:jc w:val="both"/>
        <w:rPr>
          <w:del w:id="174" w:author="Carlos Binker" w:date="2024-09-11T11:16:00Z"/>
          <w:rFonts w:ascii="Times" w:hAnsi="Times" w:cs="Times"/>
        </w:rPr>
      </w:pPr>
      <w:del w:id="175" w:author="Carlos Binker" w:date="2024-09-11T11:16:00Z">
        <w:r w:rsidRPr="00B07B4C" w:rsidDel="00BD6469">
          <w:rPr>
            <w:rFonts w:ascii="Times" w:hAnsi="Times" w:cs="Times"/>
          </w:rPr>
          <w:delText>Un bosque aleatorio</w:delText>
        </w:r>
        <w:r w:rsidR="002147E2" w:rsidDel="00BD6469">
          <w:rPr>
            <w:rFonts w:ascii="Times" w:hAnsi="Times" w:cs="Times"/>
          </w:rPr>
          <w:delText xml:space="preserve"> [4]</w:delText>
        </w:r>
        <w:r w:rsidRPr="00B07B4C" w:rsidDel="00BD6469">
          <w:rPr>
            <w:rFonts w:ascii="Times" w:hAnsi="Times" w:cs="Times"/>
          </w:rPr>
          <w:delText xml:space="preserve"> se construye agregando múltiples árboles de decisión construidos con:</w:delText>
        </w:r>
      </w:del>
    </w:p>
    <w:p w14:paraId="1260C6E9" w14:textId="606013F3" w:rsidR="00A26247" w:rsidRPr="00BE417E" w:rsidDel="00BD6469" w:rsidRDefault="00D52E46" w:rsidP="00ED5A15">
      <w:pPr>
        <w:pStyle w:val="Textoindependiente"/>
        <w:numPr>
          <w:ilvl w:val="0"/>
          <w:numId w:val="19"/>
        </w:numPr>
        <w:spacing w:after="120"/>
        <w:ind w:left="641" w:hanging="357"/>
        <w:jc w:val="both"/>
        <w:rPr>
          <w:del w:id="176" w:author="Carlos Binker" w:date="2024-09-11T11:16:00Z"/>
          <w:rFonts w:ascii="Times" w:hAnsi="Times" w:cs="Times"/>
        </w:rPr>
      </w:pPr>
      <w:del w:id="177" w:author="Carlos Binker" w:date="2024-09-11T11:16:00Z">
        <w:r w:rsidRPr="00BE417E" w:rsidDel="00BD6469">
          <w:rPr>
            <w:rFonts w:ascii="Times" w:hAnsi="Times" w:cs="Times"/>
          </w:rPr>
          <w:delText>Subconjuntos aleatorios de las columnas (variables predictoras) del dataset.</w:delText>
        </w:r>
      </w:del>
    </w:p>
    <w:p w14:paraId="03FF7665" w14:textId="67625DB2" w:rsidR="00D52E46" w:rsidRPr="00BE417E" w:rsidDel="00BD6469" w:rsidRDefault="005B1899" w:rsidP="00ED5A15">
      <w:pPr>
        <w:pStyle w:val="Textoindependiente"/>
        <w:numPr>
          <w:ilvl w:val="0"/>
          <w:numId w:val="19"/>
        </w:numPr>
        <w:spacing w:before="80"/>
        <w:ind w:left="641" w:hanging="357"/>
        <w:jc w:val="both"/>
        <w:rPr>
          <w:del w:id="178" w:author="Carlos Binker" w:date="2024-09-11T11:16:00Z"/>
          <w:rFonts w:ascii="Times" w:hAnsi="Times" w:cs="Times"/>
        </w:rPr>
      </w:pPr>
      <w:del w:id="179" w:author="Carlos Binker" w:date="2024-09-11T11:16:00Z">
        <w:r w:rsidRPr="00BE417E" w:rsidDel="00BD6469">
          <w:rPr>
            <w:rFonts w:ascii="Times" w:hAnsi="Times" w:cs="Times"/>
          </w:rPr>
          <w:delText>Pesos aleatorios asignados a cada una de las observaciones. (Es decir, a cada uno de estos submodelos le importan más algunas predicciones que otras)</w:delText>
        </w:r>
        <w:r w:rsidR="00E04D47" w:rsidRPr="00BE417E" w:rsidDel="00BD6469">
          <w:rPr>
            <w:rFonts w:ascii="Times" w:hAnsi="Times" w:cs="Times"/>
          </w:rPr>
          <w:delText>.</w:delText>
        </w:r>
      </w:del>
    </w:p>
    <w:p w14:paraId="227D76BA" w14:textId="07857409" w:rsidR="00BE417E" w:rsidDel="00BD6469" w:rsidRDefault="00FB4410" w:rsidP="0005318D">
      <w:pPr>
        <w:pStyle w:val="Textoindependiente"/>
        <w:spacing w:before="80"/>
        <w:ind w:firstLine="284"/>
        <w:jc w:val="both"/>
        <w:rPr>
          <w:del w:id="180" w:author="Carlos Binker" w:date="2024-09-11T11:16:00Z"/>
          <w:rFonts w:ascii="Times" w:hAnsi="Times" w:cs="Times"/>
        </w:rPr>
      </w:pPr>
      <w:del w:id="181" w:author="Carlos Binker" w:date="2024-09-11T11:16:00Z">
        <w:r w:rsidRPr="00BE417E" w:rsidDel="00BD6469">
          <w:rPr>
            <w:rFonts w:ascii="Times" w:hAnsi="Times" w:cs="Times"/>
          </w:rPr>
          <w:delText>El modelo de Bosque Aleatorio funciona agregando las predicciones de cada uno de estos árboles de decisión. En este caso, binario, la decisión es la decisión de la mayoría de los árboles.</w:delText>
        </w:r>
      </w:del>
    </w:p>
    <w:p w14:paraId="36B5DEF1" w14:textId="0D6B1660" w:rsidR="00D75D7E" w:rsidDel="00BD6469" w:rsidRDefault="00D75D7E" w:rsidP="0005318D">
      <w:pPr>
        <w:pStyle w:val="Ttulo1erNivel"/>
        <w:numPr>
          <w:ilvl w:val="1"/>
          <w:numId w:val="14"/>
        </w:numPr>
        <w:rPr>
          <w:del w:id="182" w:author="Carlos Binker" w:date="2024-09-11T11:16:00Z"/>
          <w:lang w:val="es-ES"/>
        </w:rPr>
      </w:pPr>
      <w:del w:id="183" w:author="Carlos Binker" w:date="2024-09-11T11:16:00Z">
        <w:r w:rsidDel="00BD6469">
          <w:rPr>
            <w:lang w:val="es-ES"/>
          </w:rPr>
          <w:delText xml:space="preserve">Modelos a emplear en el escenario </w:delText>
        </w:r>
        <w:r w:rsidR="00BF7E15" w:rsidDel="00BD6469">
          <w:rPr>
            <w:lang w:val="es-ES"/>
          </w:rPr>
          <w:delText>multi</w:delText>
        </w:r>
        <w:r w:rsidDel="00BD6469">
          <w:rPr>
            <w:lang w:val="es-ES"/>
          </w:rPr>
          <w:delText xml:space="preserve">categórico </w:delText>
        </w:r>
      </w:del>
    </w:p>
    <w:p w14:paraId="3D3897D8" w14:textId="11E0676E" w:rsidR="0009568D" w:rsidRPr="0009568D" w:rsidDel="00BD6469" w:rsidRDefault="0009568D" w:rsidP="0005318D">
      <w:pPr>
        <w:pStyle w:val="Ttulo1erNivel"/>
        <w:spacing w:before="0" w:after="0"/>
        <w:ind w:firstLine="284"/>
        <w:jc w:val="both"/>
        <w:rPr>
          <w:del w:id="184" w:author="Carlos Binker" w:date="2024-09-11T11:16:00Z"/>
          <w:rFonts w:cs="Times"/>
          <w:b w:val="0"/>
          <w:bCs w:val="0"/>
          <w:kern w:val="0"/>
          <w:sz w:val="20"/>
          <w:szCs w:val="20"/>
          <w:lang w:val="es-ES"/>
        </w:rPr>
      </w:pPr>
      <w:del w:id="185" w:author="Carlos Binker" w:date="2024-09-11T11:16:00Z">
        <w:r w:rsidRPr="0009568D" w:rsidDel="00BD6469">
          <w:rPr>
            <w:rFonts w:cs="Times"/>
            <w:b w:val="0"/>
            <w:bCs w:val="0"/>
            <w:kern w:val="0"/>
            <w:sz w:val="20"/>
            <w:szCs w:val="20"/>
            <w:lang w:val="es-ES"/>
          </w:rPr>
          <w:delText xml:space="preserve">Convenientemente, los modelos antes definidos </w:delText>
        </w:r>
        <w:r w:rsidRPr="006930F4" w:rsidDel="00BD6469">
          <w:rPr>
            <w:rFonts w:cs="Times"/>
            <w:b w:val="0"/>
            <w:bCs w:val="0"/>
            <w:i/>
            <w:iCs/>
            <w:kern w:val="0"/>
            <w:sz w:val="20"/>
            <w:szCs w:val="20"/>
            <w:lang w:val="es-ES"/>
          </w:rPr>
          <w:delText xml:space="preserve">Regresion </w:delText>
        </w:r>
        <w:r w:rsidR="006930F4" w:rsidRPr="006930F4" w:rsidDel="00BD6469">
          <w:rPr>
            <w:rFonts w:cs="Times"/>
            <w:b w:val="0"/>
            <w:bCs w:val="0"/>
            <w:i/>
            <w:iCs/>
            <w:kern w:val="0"/>
            <w:sz w:val="20"/>
            <w:szCs w:val="20"/>
            <w:lang w:val="es-ES"/>
          </w:rPr>
          <w:delText>Logística</w:delText>
        </w:r>
        <w:r w:rsidRPr="006930F4" w:rsidDel="00BD6469">
          <w:rPr>
            <w:rFonts w:cs="Times"/>
            <w:b w:val="0"/>
            <w:bCs w:val="0"/>
            <w:i/>
            <w:iCs/>
            <w:kern w:val="0"/>
            <w:sz w:val="20"/>
            <w:szCs w:val="20"/>
            <w:lang w:val="es-ES"/>
          </w:rPr>
          <w:delText xml:space="preserve"> Scikit Learn</w:delText>
        </w:r>
        <w:r w:rsidRPr="0009568D" w:rsidDel="00BD6469">
          <w:rPr>
            <w:rFonts w:cs="Times"/>
            <w:b w:val="0"/>
            <w:bCs w:val="0"/>
            <w:kern w:val="0"/>
            <w:sz w:val="20"/>
            <w:szCs w:val="20"/>
            <w:lang w:val="es-ES"/>
          </w:rPr>
          <w:delText xml:space="preserve"> </w:delText>
        </w:r>
        <w:r w:rsidR="005D28B3" w:rsidRPr="005D28B3" w:rsidDel="00BD6469">
          <w:rPr>
            <w:rFonts w:cs="Times"/>
            <w:b w:val="0"/>
            <w:bCs w:val="0"/>
            <w:kern w:val="0"/>
            <w:sz w:val="20"/>
            <w:szCs w:val="20"/>
            <w:lang w:val="es-ES"/>
          </w:rPr>
          <w:delText>[5]</w:delText>
        </w:r>
        <w:r w:rsidR="005D28B3" w:rsidDel="00BD6469">
          <w:rPr>
            <w:rFonts w:cs="Times"/>
            <w:b w:val="0"/>
            <w:bCs w:val="0"/>
            <w:kern w:val="0"/>
            <w:sz w:val="20"/>
            <w:szCs w:val="20"/>
            <w:lang w:val="es-ES"/>
          </w:rPr>
          <w:delText xml:space="preserve"> </w:delText>
        </w:r>
        <w:r w:rsidRPr="0009568D" w:rsidDel="00BD6469">
          <w:rPr>
            <w:rFonts w:cs="Times"/>
            <w:b w:val="0"/>
            <w:bCs w:val="0"/>
            <w:kern w:val="0"/>
            <w:sz w:val="20"/>
            <w:szCs w:val="20"/>
            <w:lang w:val="es-ES"/>
          </w:rPr>
          <w:delText xml:space="preserve">y </w:delText>
        </w:r>
        <w:r w:rsidRPr="006930F4" w:rsidDel="00BD6469">
          <w:rPr>
            <w:rFonts w:cs="Times"/>
            <w:b w:val="0"/>
            <w:bCs w:val="0"/>
            <w:i/>
            <w:iCs/>
            <w:kern w:val="0"/>
            <w:sz w:val="20"/>
            <w:szCs w:val="20"/>
            <w:lang w:val="es-ES"/>
          </w:rPr>
          <w:delText>Random Forest Scikit Learn</w:delText>
        </w:r>
        <w:r w:rsidRPr="0009568D" w:rsidDel="00BD6469">
          <w:rPr>
            <w:rFonts w:cs="Times"/>
            <w:b w:val="0"/>
            <w:bCs w:val="0"/>
            <w:kern w:val="0"/>
            <w:sz w:val="20"/>
            <w:szCs w:val="20"/>
            <w:lang w:val="es-ES"/>
          </w:rPr>
          <w:delText xml:space="preserve"> </w:delText>
        </w:r>
        <w:r w:rsidR="005D28B3" w:rsidDel="00BD6469">
          <w:rPr>
            <w:rFonts w:cs="Times"/>
            <w:b w:val="0"/>
            <w:bCs w:val="0"/>
            <w:kern w:val="0"/>
            <w:sz w:val="20"/>
            <w:szCs w:val="20"/>
            <w:lang w:val="es-ES"/>
          </w:rPr>
          <w:delText xml:space="preserve">[6] </w:delText>
        </w:r>
        <w:r w:rsidRPr="0009568D" w:rsidDel="00BD6469">
          <w:rPr>
            <w:rFonts w:cs="Times"/>
            <w:b w:val="0"/>
            <w:bCs w:val="0"/>
            <w:kern w:val="0"/>
            <w:sz w:val="20"/>
            <w:szCs w:val="20"/>
            <w:lang w:val="es-ES"/>
          </w:rPr>
          <w:delText xml:space="preserve">pueden ser utilizados para este </w:delText>
        </w:r>
        <w:r w:rsidR="00276F05" w:rsidDel="00BD6469">
          <w:rPr>
            <w:rFonts w:cs="Times"/>
            <w:b w:val="0"/>
            <w:bCs w:val="0"/>
            <w:kern w:val="0"/>
            <w:sz w:val="20"/>
            <w:szCs w:val="20"/>
            <w:lang w:val="es-ES"/>
          </w:rPr>
          <w:delText xml:space="preserve">escenario, </w:delText>
        </w:r>
        <w:r w:rsidRPr="0009568D" w:rsidDel="00BD6469">
          <w:rPr>
            <w:rFonts w:cs="Times"/>
            <w:b w:val="0"/>
            <w:bCs w:val="0"/>
            <w:kern w:val="0"/>
            <w:sz w:val="20"/>
            <w:szCs w:val="20"/>
            <w:lang w:val="es-ES"/>
          </w:rPr>
          <w:delText xml:space="preserve">ya que soporta </w:delText>
        </w:r>
        <w:r w:rsidR="00276F05" w:rsidRPr="0009568D" w:rsidDel="00BD6469">
          <w:rPr>
            <w:rFonts w:cs="Times"/>
            <w:b w:val="0"/>
            <w:bCs w:val="0"/>
            <w:kern w:val="0"/>
            <w:sz w:val="20"/>
            <w:szCs w:val="20"/>
            <w:lang w:val="es-ES"/>
          </w:rPr>
          <w:delText>múltiples</w:delText>
        </w:r>
        <w:r w:rsidRPr="0009568D" w:rsidDel="00BD6469">
          <w:rPr>
            <w:rFonts w:cs="Times"/>
            <w:b w:val="0"/>
            <w:bCs w:val="0"/>
            <w:kern w:val="0"/>
            <w:sz w:val="20"/>
            <w:szCs w:val="20"/>
            <w:lang w:val="es-ES"/>
          </w:rPr>
          <w:delText xml:space="preserve"> </w:delText>
        </w:r>
        <w:r w:rsidR="00276F05" w:rsidRPr="0009568D" w:rsidDel="00BD6469">
          <w:rPr>
            <w:rFonts w:cs="Times"/>
            <w:b w:val="0"/>
            <w:bCs w:val="0"/>
            <w:kern w:val="0"/>
            <w:sz w:val="20"/>
            <w:szCs w:val="20"/>
            <w:lang w:val="es-ES"/>
          </w:rPr>
          <w:delText>categorías</w:delText>
        </w:r>
        <w:r w:rsidRPr="0009568D" w:rsidDel="00BD6469">
          <w:rPr>
            <w:rFonts w:cs="Times"/>
            <w:b w:val="0"/>
            <w:bCs w:val="0"/>
            <w:kern w:val="0"/>
            <w:sz w:val="20"/>
            <w:szCs w:val="20"/>
            <w:lang w:val="es-ES"/>
          </w:rPr>
          <w:delText xml:space="preserve"> de forma nativa.</w:delText>
        </w:r>
      </w:del>
    </w:p>
    <w:p w14:paraId="70C97C56" w14:textId="4D66B7DB" w:rsidR="00852795" w:rsidDel="00BD6469" w:rsidRDefault="00852795" w:rsidP="0005318D">
      <w:pPr>
        <w:pStyle w:val="Ttulo1erNivel"/>
        <w:numPr>
          <w:ilvl w:val="2"/>
          <w:numId w:val="14"/>
        </w:numPr>
        <w:rPr>
          <w:del w:id="186" w:author="Carlos Binker" w:date="2024-09-11T11:16:00Z"/>
          <w:lang w:val="es-ES"/>
        </w:rPr>
      </w:pPr>
      <w:del w:id="187" w:author="Carlos Binker" w:date="2024-09-11T11:16:00Z">
        <w:r w:rsidRPr="00FA13C9" w:rsidDel="00BD6469">
          <w:rPr>
            <w:lang w:val="es-ES"/>
          </w:rPr>
          <w:delText xml:space="preserve">Regresión logística </w:delText>
        </w:r>
        <w:r w:rsidR="002F2772" w:rsidDel="00BD6469">
          <w:rPr>
            <w:lang w:val="es-ES"/>
          </w:rPr>
          <w:delText>multinomial</w:delText>
        </w:r>
      </w:del>
    </w:p>
    <w:p w14:paraId="512187D0" w14:textId="1998C94B" w:rsidR="0009568D" w:rsidDel="00BD6469" w:rsidRDefault="008C2BA6" w:rsidP="0005318D">
      <w:pPr>
        <w:pStyle w:val="Ttulo1erNivel"/>
        <w:ind w:firstLine="284"/>
        <w:jc w:val="both"/>
        <w:rPr>
          <w:del w:id="188" w:author="Carlos Binker" w:date="2024-09-11T11:16:00Z"/>
          <w:rFonts w:cs="Times"/>
          <w:b w:val="0"/>
          <w:bCs w:val="0"/>
          <w:kern w:val="0"/>
          <w:sz w:val="20"/>
          <w:szCs w:val="20"/>
          <w:lang w:val="es-ES"/>
        </w:rPr>
      </w:pPr>
      <w:del w:id="189" w:author="Carlos Binker" w:date="2024-09-11T11:16:00Z">
        <w:r w:rsidRPr="008C2BA6" w:rsidDel="00BD6469">
          <w:rPr>
            <w:rFonts w:cs="Times"/>
            <w:b w:val="0"/>
            <w:bCs w:val="0"/>
            <w:kern w:val="0"/>
            <w:sz w:val="20"/>
            <w:szCs w:val="20"/>
            <w:lang w:val="es-ES"/>
          </w:rPr>
          <w:delText>En este caso, para cada una de las categorías se entrena un modelo que estima la probabilidad de pertenecer a esa categoría y se tomará la categoría con mayor probabilidad como la predicción del model</w:delText>
        </w:r>
        <w:r w:rsidR="00F0734A" w:rsidDel="00BD6469">
          <w:rPr>
            <w:rFonts w:cs="Times"/>
            <w:b w:val="0"/>
            <w:bCs w:val="0"/>
            <w:kern w:val="0"/>
            <w:sz w:val="20"/>
            <w:szCs w:val="20"/>
            <w:lang w:val="es-ES"/>
          </w:rPr>
          <w:delText>o.</w:delText>
        </w:r>
      </w:del>
    </w:p>
    <w:p w14:paraId="42C812BF" w14:textId="41753592" w:rsidR="005A696B" w:rsidRPr="00B30779" w:rsidDel="00BD6469" w:rsidRDefault="008234DE" w:rsidP="005A696B">
      <w:pPr>
        <w:rPr>
          <w:del w:id="190" w:author="Carlos Binker" w:date="2024-09-11T11:16:00Z"/>
          <w:rFonts w:ascii="Times" w:hAnsi="Times" w:cs="Times"/>
        </w:rPr>
      </w:pPr>
      <m:oMathPara>
        <m:oMath>
          <m:sSub>
            <m:sSubPr>
              <m:ctrlPr>
                <w:del w:id="191" w:author="Carlos Binker" w:date="2024-09-11T11:16:00Z">
                  <w:rPr>
                    <w:rFonts w:ascii="Cambria Math" w:eastAsiaTheme="minorEastAsia" w:hAnsi="Cambria Math"/>
                    <w:i/>
                  </w:rPr>
                </w:del>
              </m:ctrlPr>
            </m:sSubPr>
            <m:e>
              <m:r>
                <w:del w:id="192" w:author="Carlos Binker" w:date="2024-09-11T11:16:00Z">
                  <w:rPr>
                    <w:rFonts w:ascii="Cambria Math" w:eastAsiaTheme="minorEastAsia" w:hAnsi="Cambria Math"/>
                  </w:rPr>
                  <m:t>f</m:t>
                </w:del>
              </m:r>
            </m:e>
            <m:sub>
              <m:r>
                <w:del w:id="193" w:author="Carlos Binker" w:date="2024-09-11T11:16:00Z">
                  <w:rPr>
                    <w:rFonts w:ascii="Cambria Math" w:eastAsiaTheme="minorEastAsia" w:hAnsi="Cambria Math"/>
                  </w:rPr>
                  <m:t>c</m:t>
                </w:del>
              </m:r>
            </m:sub>
          </m:sSub>
          <m:d>
            <m:dPr>
              <m:ctrlPr>
                <w:del w:id="194" w:author="Carlos Binker" w:date="2024-09-11T11:16:00Z">
                  <w:rPr>
                    <w:rFonts w:ascii="Cambria Math" w:eastAsiaTheme="minorEastAsia" w:hAnsi="Cambria Math"/>
                    <w:i/>
                  </w:rPr>
                </w:del>
              </m:ctrlPr>
            </m:dPr>
            <m:e>
              <m:r>
                <w:del w:id="195" w:author="Carlos Binker" w:date="2024-09-11T11:16:00Z">
                  <w:rPr>
                    <w:rFonts w:ascii="Cambria Math" w:eastAsiaTheme="minorEastAsia" w:hAnsi="Cambria Math"/>
                  </w:rPr>
                  <m:t>X</m:t>
                </w:del>
              </m:r>
            </m:e>
          </m:d>
          <m:r>
            <w:del w:id="196" w:author="Carlos Binker" w:date="2024-09-11T11:16:00Z">
              <w:rPr>
                <w:rFonts w:ascii="Cambria Math" w:eastAsiaTheme="minorEastAsia" w:hAnsi="Cambria Math"/>
              </w:rPr>
              <m:t>=</m:t>
            </w:del>
          </m:r>
          <m:acc>
            <m:accPr>
              <m:ctrlPr>
                <w:del w:id="197" w:author="Carlos Binker" w:date="2024-09-11T11:16:00Z">
                  <w:rPr>
                    <w:rFonts w:ascii="Cambria Math" w:eastAsiaTheme="minorEastAsia" w:hAnsi="Cambria Math"/>
                  </w:rPr>
                </w:del>
              </m:ctrlPr>
            </m:accPr>
            <m:e>
              <m:r>
                <w:del w:id="198" w:author="Carlos Binker" w:date="2024-09-11T11:16:00Z">
                  <w:rPr>
                    <w:rFonts w:ascii="Cambria Math" w:eastAsiaTheme="minorEastAsia" w:hAnsi="Cambria Math"/>
                  </w:rPr>
                  <m:t>P</m:t>
                </w:del>
              </m:r>
            </m:e>
          </m:acc>
          <m:d>
            <m:dPr>
              <m:ctrlPr>
                <w:del w:id="199" w:author="Carlos Binker" w:date="2024-09-11T11:16:00Z">
                  <w:rPr>
                    <w:rFonts w:ascii="Cambria Math" w:eastAsiaTheme="minorEastAsia" w:hAnsi="Cambria Math"/>
                    <w:i/>
                  </w:rPr>
                </w:del>
              </m:ctrlPr>
            </m:dPr>
            <m:e>
              <m:r>
                <w:del w:id="200" w:author="Carlos Binker" w:date="2024-09-11T11:16:00Z">
                  <w:rPr>
                    <w:rFonts w:ascii="Cambria Math" w:eastAsiaTheme="minorEastAsia" w:hAnsi="Cambria Math"/>
                  </w:rPr>
                  <m:t>Y=c</m:t>
                </w:del>
              </m:r>
            </m:e>
            <m:e>
              <m:r>
                <w:del w:id="201" w:author="Carlos Binker" w:date="2024-09-11T11:16:00Z">
                  <w:rPr>
                    <w:rFonts w:ascii="Cambria Math" w:eastAsiaTheme="minorEastAsia" w:hAnsi="Cambria Math"/>
                  </w:rPr>
                  <m:t>X</m:t>
                </w:del>
              </m:r>
            </m:e>
          </m:d>
          <m:r>
            <w:del w:id="202" w:author="Carlos Binker" w:date="2024-09-11T11:16:00Z">
              <w:rPr>
                <w:rFonts w:ascii="Cambria Math" w:eastAsiaTheme="minorEastAsia" w:hAnsi="Cambria Math"/>
              </w:rPr>
              <m:t>=L</m:t>
            </w:del>
          </m:r>
          <m:d>
            <m:dPr>
              <m:ctrlPr>
                <w:del w:id="203" w:author="Carlos Binker" w:date="2024-09-11T11:16:00Z">
                  <w:rPr>
                    <w:rFonts w:ascii="Cambria Math" w:eastAsiaTheme="minorEastAsia" w:hAnsi="Cambria Math"/>
                    <w:i/>
                  </w:rPr>
                </w:del>
              </m:ctrlPr>
            </m:dPr>
            <m:e>
              <m:sSub>
                <m:sSubPr>
                  <m:ctrlPr>
                    <w:del w:id="204" w:author="Carlos Binker" w:date="2024-09-11T11:16:00Z">
                      <w:rPr>
                        <w:rFonts w:ascii="Cambria Math" w:eastAsiaTheme="minorEastAsia" w:hAnsi="Cambria Math"/>
                        <w:i/>
                      </w:rPr>
                    </w:del>
                  </m:ctrlPr>
                </m:sSubPr>
                <m:e>
                  <m:r>
                    <w:del w:id="205" w:author="Carlos Binker" w:date="2024-09-11T11:16:00Z">
                      <m:rPr>
                        <m:sty m:val="p"/>
                      </m:rPr>
                      <w:rPr>
                        <w:rFonts w:ascii="Cambria Math" w:eastAsiaTheme="minorEastAsia" w:hAnsi="Cambria Math"/>
                      </w:rPr>
                      <m:t>Θ</m:t>
                    </w:del>
                  </m:r>
                </m:e>
                <m:sub>
                  <m:r>
                    <w:del w:id="206" w:author="Carlos Binker" w:date="2024-09-11T11:16:00Z">
                      <w:rPr>
                        <w:rFonts w:ascii="Cambria Math" w:eastAsiaTheme="minorEastAsia" w:hAnsi="Cambria Math"/>
                      </w:rPr>
                      <m:t>c</m:t>
                    </w:del>
                  </m:r>
                </m:sub>
              </m:sSub>
              <m:r>
                <w:del w:id="207" w:author="Carlos Binker" w:date="2024-09-11T11:16:00Z">
                  <w:rPr>
                    <w:rFonts w:ascii="Cambria Math" w:eastAsiaTheme="minorEastAsia" w:hAnsi="Cambria Math"/>
                  </w:rPr>
                  <m:t>*X</m:t>
                </w:del>
              </m:r>
            </m:e>
          </m:d>
          <m:r>
            <w:del w:id="208" w:author="Carlos Binker" w:date="2024-09-11T11:16:00Z">
              <w:rPr>
                <w:rFonts w:ascii="Cambria Math" w:eastAsiaTheme="minorEastAsia" w:hAnsi="Cambria Math"/>
              </w:rPr>
              <m:t>=</m:t>
            </w:del>
          </m:r>
          <m:f>
            <m:fPr>
              <m:ctrlPr>
                <w:del w:id="209" w:author="Carlos Binker" w:date="2024-09-11T11:16:00Z">
                  <w:rPr>
                    <w:rFonts w:ascii="Cambria Math" w:eastAsiaTheme="minorEastAsia" w:hAnsi="Cambria Math"/>
                  </w:rPr>
                </w:del>
              </m:ctrlPr>
            </m:fPr>
            <m:num>
              <m:r>
                <w:del w:id="210" w:author="Carlos Binker" w:date="2024-09-11T11:16:00Z">
                  <w:rPr>
                    <w:rFonts w:ascii="Cambria Math" w:eastAsiaTheme="minorEastAsia" w:hAnsi="Cambria Math"/>
                  </w:rPr>
                  <m:t>1</m:t>
                </w:del>
              </m:r>
              <m:ctrlPr>
                <w:del w:id="211" w:author="Carlos Binker" w:date="2024-09-11T11:16:00Z">
                  <w:rPr>
                    <w:rFonts w:ascii="Cambria Math" w:eastAsiaTheme="minorEastAsia" w:hAnsi="Cambria Math"/>
                    <w:i/>
                  </w:rPr>
                </w:del>
              </m:ctrlPr>
            </m:num>
            <m:den>
              <m:r>
                <w:del w:id="212" w:author="Carlos Binker" w:date="2024-09-11T11:16:00Z">
                  <w:rPr>
                    <w:rFonts w:ascii="Cambria Math" w:eastAsiaTheme="minorEastAsia" w:hAnsi="Cambria Math"/>
                  </w:rPr>
                  <m:t>1+</m:t>
                </w:del>
              </m:r>
              <m:sSup>
                <m:sSupPr>
                  <m:ctrlPr>
                    <w:del w:id="213" w:author="Carlos Binker" w:date="2024-09-11T11:16:00Z">
                      <w:rPr>
                        <w:rFonts w:ascii="Cambria Math" w:eastAsiaTheme="minorEastAsia" w:hAnsi="Cambria Math"/>
                        <w:i/>
                      </w:rPr>
                    </w:del>
                  </m:ctrlPr>
                </m:sSupPr>
                <m:e>
                  <m:r>
                    <w:del w:id="214" w:author="Carlos Binker" w:date="2024-09-11T11:16:00Z">
                      <w:rPr>
                        <w:rFonts w:ascii="Cambria Math" w:eastAsiaTheme="minorEastAsia" w:hAnsi="Cambria Math"/>
                      </w:rPr>
                      <m:t>e</m:t>
                    </w:del>
                  </m:r>
                </m:e>
                <m:sup>
                  <m:r>
                    <w:del w:id="215" w:author="Carlos Binker" w:date="2024-09-11T11:16:00Z">
                      <w:rPr>
                        <w:rFonts w:ascii="Cambria Math" w:eastAsiaTheme="minorEastAsia" w:hAnsi="Cambria Math"/>
                      </w:rPr>
                      <m:t>-</m:t>
                    </w:del>
                  </m:r>
                  <m:sSub>
                    <m:sSubPr>
                      <m:ctrlPr>
                        <w:del w:id="216" w:author="Carlos Binker" w:date="2024-09-11T11:16:00Z">
                          <w:rPr>
                            <w:rFonts w:ascii="Cambria Math" w:eastAsiaTheme="minorEastAsia" w:hAnsi="Cambria Math"/>
                            <w:i/>
                          </w:rPr>
                        </w:del>
                      </m:ctrlPr>
                    </m:sSubPr>
                    <m:e>
                      <m:r>
                        <w:del w:id="217" w:author="Carlos Binker" w:date="2024-09-11T11:16:00Z">
                          <m:rPr>
                            <m:sty m:val="p"/>
                          </m:rPr>
                          <w:rPr>
                            <w:rFonts w:ascii="Cambria Math" w:eastAsiaTheme="minorEastAsia" w:hAnsi="Cambria Math"/>
                          </w:rPr>
                          <m:t>Θ</m:t>
                        </w:del>
                      </m:r>
                    </m:e>
                    <m:sub>
                      <m:r>
                        <w:del w:id="218" w:author="Carlos Binker" w:date="2024-09-11T11:16:00Z">
                          <w:rPr>
                            <w:rFonts w:ascii="Cambria Math" w:eastAsiaTheme="minorEastAsia" w:hAnsi="Cambria Math"/>
                          </w:rPr>
                          <m:t>c</m:t>
                        </w:del>
                      </m:r>
                    </m:sub>
                  </m:sSub>
                  <m:r>
                    <w:del w:id="219" w:author="Carlos Binker" w:date="2024-09-11T11:16:00Z">
                      <w:rPr>
                        <w:rFonts w:ascii="Cambria Math" w:eastAsiaTheme="minorEastAsia" w:hAnsi="Cambria Math"/>
                      </w:rPr>
                      <m:t>*X</m:t>
                    </w:del>
                  </m:r>
                </m:sup>
              </m:sSup>
              <m:ctrlPr>
                <w:del w:id="220" w:author="Carlos Binker" w:date="2024-09-11T11:16:00Z">
                  <w:rPr>
                    <w:rFonts w:ascii="Cambria Math" w:eastAsiaTheme="minorEastAsia" w:hAnsi="Cambria Math"/>
                    <w:i/>
                  </w:rPr>
                </w:del>
              </m:ctrlPr>
            </m:den>
          </m:f>
        </m:oMath>
      </m:oMathPara>
    </w:p>
    <w:p w14:paraId="77FC0F72" w14:textId="4894FF66" w:rsidR="00B30779" w:rsidDel="00BD6469" w:rsidRDefault="00B30779" w:rsidP="005A696B">
      <w:pPr>
        <w:rPr>
          <w:del w:id="221" w:author="Carlos Binker" w:date="2024-09-11T11:16:00Z"/>
          <w:rFonts w:ascii="Times" w:hAnsi="Times" w:cs="Times"/>
        </w:rPr>
      </w:pPr>
    </w:p>
    <w:p w14:paraId="23CCAECA" w14:textId="31014590" w:rsidR="00017709" w:rsidRPr="007A07EE" w:rsidDel="00BD6469" w:rsidRDefault="00ED1833" w:rsidP="007A07EE">
      <w:pPr>
        <w:rPr>
          <w:del w:id="222" w:author="Carlos Binker" w:date="2024-09-11T11:16:00Z"/>
          <w:rFonts w:ascii="Cambria Math" w:hAnsi="Cambria Math"/>
          <w:oMath/>
        </w:rPr>
      </w:pPr>
      <m:oMathPara>
        <m:oMath>
          <m:r>
            <w:del w:id="223" w:author="Carlos Binker" w:date="2024-09-11T11:16:00Z">
              <w:rPr>
                <w:rFonts w:ascii="Cambria Math" w:eastAsiaTheme="minorEastAsia" w:hAnsi="Cambria Math"/>
              </w:rPr>
              <m:t>pred</m:t>
            </w:del>
          </m:r>
          <m:d>
            <m:dPr>
              <m:ctrlPr>
                <w:del w:id="224" w:author="Carlos Binker" w:date="2024-09-11T11:16:00Z">
                  <w:rPr>
                    <w:rFonts w:ascii="Cambria Math" w:eastAsiaTheme="minorEastAsia" w:hAnsi="Cambria Math"/>
                  </w:rPr>
                </w:del>
              </m:ctrlPr>
            </m:dPr>
            <m:e>
              <m:r>
                <w:del w:id="225" w:author="Carlos Binker" w:date="2024-09-11T11:16:00Z">
                  <w:rPr>
                    <w:rFonts w:ascii="Cambria Math" w:eastAsiaTheme="minorEastAsia" w:hAnsi="Cambria Math"/>
                  </w:rPr>
                  <m:t>X</m:t>
                </w:del>
              </m:r>
            </m:e>
          </m:d>
          <m:r>
            <w:del w:id="226" w:author="Carlos Binker" w:date="2024-09-11T11:16:00Z">
              <m:rPr>
                <m:sty m:val="p"/>
              </m:rPr>
              <w:rPr>
                <w:rFonts w:ascii="Cambria Math" w:eastAsiaTheme="minorEastAsia" w:hAnsi="Cambria Math"/>
              </w:rPr>
              <m:t> = </m:t>
            </w:del>
          </m:r>
          <m:r>
            <w:del w:id="227" w:author="Carlos Binker" w:date="2024-09-11T11:16:00Z">
              <m:rPr>
                <m:nor/>
              </m:rPr>
              <w:rPr>
                <w:rFonts w:ascii="Cambria Math" w:eastAsiaTheme="minorEastAsia" w:hAnsi="Cambria Math"/>
              </w:rPr>
              <m:t>argmax</m:t>
            </w:del>
          </m:r>
          <m:r>
            <w:del w:id="228" w:author="Carlos Binker" w:date="2024-09-11T11:16:00Z">
              <m:rPr>
                <m:sty m:val="p"/>
              </m:rPr>
              <w:rPr>
                <w:rFonts w:ascii="Cambria Math" w:eastAsiaTheme="minorEastAsia" w:hAnsi="Cambria Math"/>
              </w:rPr>
              <m:t> </m:t>
            </w:del>
          </m:r>
          <m:sSub>
            <m:sSubPr>
              <m:ctrlPr>
                <w:del w:id="229" w:author="Carlos Binker" w:date="2024-09-11T11:16:00Z">
                  <w:rPr>
                    <w:rFonts w:ascii="Cambria Math" w:eastAsiaTheme="minorEastAsia" w:hAnsi="Cambria Math"/>
                  </w:rPr>
                </w:del>
              </m:ctrlPr>
            </m:sSubPr>
            <m:e>
              <m:r>
                <w:del w:id="230" w:author="Carlos Binker" w:date="2024-09-11T11:16:00Z">
                  <w:rPr>
                    <w:rFonts w:ascii="Cambria Math" w:eastAsiaTheme="minorEastAsia" w:hAnsi="Cambria Math"/>
                  </w:rPr>
                  <m:t>f</m:t>
                </w:del>
              </m:r>
            </m:e>
            <m:sub>
              <m:r>
                <w:del w:id="231" w:author="Carlos Binker" w:date="2024-09-11T11:16:00Z">
                  <w:rPr>
                    <w:rFonts w:ascii="Cambria Math" w:eastAsiaTheme="minorEastAsia" w:hAnsi="Cambria Math"/>
                  </w:rPr>
                  <m:t>c</m:t>
                </w:del>
              </m:r>
            </m:sub>
          </m:sSub>
          <m:d>
            <m:dPr>
              <m:ctrlPr>
                <w:del w:id="232" w:author="Carlos Binker" w:date="2024-09-11T11:16:00Z">
                  <w:rPr>
                    <w:rFonts w:ascii="Cambria Math" w:eastAsiaTheme="minorEastAsia" w:hAnsi="Cambria Math"/>
                  </w:rPr>
                </w:del>
              </m:ctrlPr>
            </m:dPr>
            <m:e>
              <m:r>
                <w:del w:id="233" w:author="Carlos Binker" w:date="2024-09-11T11:16:00Z">
                  <w:rPr>
                    <w:rFonts w:ascii="Cambria Math" w:eastAsiaTheme="minorEastAsia" w:hAnsi="Cambria Math"/>
                  </w:rPr>
                  <m:t>X</m:t>
                </w:del>
              </m:r>
            </m:e>
          </m:d>
        </m:oMath>
      </m:oMathPara>
    </w:p>
    <w:p w14:paraId="44C7AA88" w14:textId="4B7C8022" w:rsidR="00BE6C68" w:rsidDel="00BD6469" w:rsidRDefault="00A45A65" w:rsidP="00BE6C68">
      <w:pPr>
        <w:pStyle w:val="Ttulo1erNivel"/>
        <w:numPr>
          <w:ilvl w:val="2"/>
          <w:numId w:val="14"/>
        </w:numPr>
        <w:rPr>
          <w:del w:id="234" w:author="Carlos Binker" w:date="2024-09-11T11:16:00Z"/>
          <w:lang w:val="es-ES"/>
        </w:rPr>
      </w:pPr>
      <w:del w:id="235" w:author="Carlos Binker" w:date="2024-09-11T11:16:00Z">
        <w:r w:rsidDel="00BD6469">
          <w:rPr>
            <w:lang w:val="es-ES"/>
          </w:rPr>
          <w:delText xml:space="preserve">Normal multivariada </w:delText>
        </w:r>
        <w:r w:rsidR="00746D07" w:rsidDel="00BD6469">
          <w:rPr>
            <w:lang w:val="es-ES"/>
          </w:rPr>
          <w:delText>multinomial</w:delText>
        </w:r>
      </w:del>
    </w:p>
    <w:p w14:paraId="00009722" w14:textId="39D07E49" w:rsidR="003650CA" w:rsidRPr="003650CA" w:rsidDel="00BD6469" w:rsidRDefault="003650CA" w:rsidP="003650CA">
      <w:pPr>
        <w:pStyle w:val="Textoindependiente"/>
        <w:spacing w:after="120"/>
        <w:ind w:firstLine="284"/>
        <w:jc w:val="both"/>
        <w:rPr>
          <w:del w:id="236" w:author="Carlos Binker" w:date="2024-09-11T11:16:00Z"/>
          <w:rFonts w:ascii="Times" w:hAnsi="Times" w:cs="Times"/>
        </w:rPr>
      </w:pPr>
      <w:del w:id="237" w:author="Carlos Binker" w:date="2024-09-11T11:16:00Z">
        <w:r w:rsidRPr="003650CA" w:rsidDel="00BD6469">
          <w:rPr>
            <w:rFonts w:ascii="Times" w:hAnsi="Times" w:cs="Times"/>
          </w:rPr>
          <w:delText>En este caso, para cada una de las categorías se entrena un modelo que estima la probabilidad de pertenecer a esa categoría y se tomará la categoría con mayor probabilidad como la predicción del modelo.</w:delText>
        </w:r>
      </w:del>
    </w:p>
    <w:p w14:paraId="1D1CC263" w14:textId="17B6E999" w:rsidR="00C23A24" w:rsidRPr="003426DC" w:rsidDel="00BD6469" w:rsidRDefault="00C23A24" w:rsidP="00C23A24">
      <w:pPr>
        <w:rPr>
          <w:del w:id="238" w:author="Carlos Binker" w:date="2024-09-11T11:16:00Z"/>
        </w:rPr>
      </w:pPr>
      <m:oMathPara>
        <m:oMath>
          <m:r>
            <w:del w:id="239" w:author="Carlos Binker" w:date="2024-09-11T11:16:00Z">
              <m:rPr>
                <m:sty m:val="p"/>
              </m:rPr>
              <w:rPr>
                <w:rFonts w:ascii="Cambria Math" w:eastAsiaTheme="minorEastAsia" w:hAnsi="Cambria Math"/>
              </w:rPr>
              <m:t>Likehoo</m:t>
            </w:del>
          </m:r>
          <m:sSub>
            <m:sSubPr>
              <m:ctrlPr>
                <w:del w:id="240" w:author="Carlos Binker" w:date="2024-09-11T11:16:00Z">
                  <w:rPr>
                    <w:rFonts w:ascii="Cambria Math" w:eastAsiaTheme="minorEastAsia" w:hAnsi="Cambria Math"/>
                  </w:rPr>
                </w:del>
              </m:ctrlPr>
            </m:sSubPr>
            <m:e>
              <m:r>
                <w:del w:id="241" w:author="Carlos Binker" w:date="2024-09-11T11:16:00Z">
                  <m:rPr>
                    <m:sty m:val="p"/>
                  </m:rPr>
                  <w:rPr>
                    <w:rFonts w:ascii="Cambria Math" w:eastAsiaTheme="minorEastAsia" w:hAnsi="Cambria Math"/>
                  </w:rPr>
                  <m:t>d</m:t>
                </w:del>
              </m:r>
            </m:e>
            <m:sub>
              <m:r>
                <w:del w:id="242" w:author="Carlos Binker" w:date="2024-09-11T11:16:00Z">
                  <m:rPr>
                    <m:sty m:val="p"/>
                  </m:rPr>
                  <w:rPr>
                    <w:rFonts w:ascii="Cambria Math" w:eastAsiaTheme="minorEastAsia" w:hAnsi="Cambria Math"/>
                  </w:rPr>
                  <m:t>c</m:t>
                </w:del>
              </m:r>
            </m:sub>
          </m:sSub>
          <m:d>
            <m:dPr>
              <m:ctrlPr>
                <w:del w:id="243" w:author="Carlos Binker" w:date="2024-09-11T11:16:00Z">
                  <w:rPr>
                    <w:rFonts w:ascii="Cambria Math" w:eastAsiaTheme="minorEastAsia" w:hAnsi="Cambria Math"/>
                  </w:rPr>
                </w:del>
              </m:ctrlPr>
            </m:dPr>
            <m:e>
              <m:r>
                <w:del w:id="244" w:author="Carlos Binker" w:date="2024-09-11T11:16:00Z">
                  <m:rPr>
                    <m:sty m:val="p"/>
                  </m:rPr>
                  <w:rPr>
                    <w:rFonts w:ascii="Cambria Math" w:eastAsiaTheme="minorEastAsia" w:hAnsi="Cambria Math"/>
                  </w:rPr>
                  <m:t>X</m:t>
                </w:del>
              </m:r>
            </m:e>
          </m:d>
          <m:r>
            <w:del w:id="245" w:author="Carlos Binker" w:date="2024-09-11T11:16:00Z">
              <m:rPr>
                <m:sty m:val="p"/>
              </m:rPr>
              <w:rPr>
                <w:rFonts w:ascii="Cambria Math" w:eastAsiaTheme="minorEastAsia" w:hAnsi="Cambria Math"/>
              </w:rPr>
              <m:t>=</m:t>
            </w:del>
          </m:r>
          <m:f>
            <m:fPr>
              <m:ctrlPr>
                <w:del w:id="246" w:author="Carlos Binker" w:date="2024-09-11T11:16:00Z">
                  <w:rPr>
                    <w:rFonts w:ascii="Cambria Math" w:eastAsiaTheme="minorEastAsia" w:hAnsi="Cambria Math"/>
                  </w:rPr>
                </w:del>
              </m:ctrlPr>
            </m:fPr>
            <m:num>
              <m:r>
                <w:del w:id="247" w:author="Carlos Binker" w:date="2024-09-11T11:16:00Z">
                  <m:rPr>
                    <m:sty m:val="p"/>
                  </m:rPr>
                  <w:rPr>
                    <w:rFonts w:ascii="Cambria Math" w:eastAsiaTheme="minorEastAsia" w:hAnsi="Cambria Math"/>
                  </w:rPr>
                  <m:t>1</m:t>
                </w:del>
              </m:r>
            </m:num>
            <m:den>
              <m:sSup>
                <m:sSupPr>
                  <m:ctrlPr>
                    <w:del w:id="248" w:author="Carlos Binker" w:date="2024-09-11T11:16:00Z">
                      <w:rPr>
                        <w:rFonts w:ascii="Cambria Math" w:eastAsiaTheme="minorEastAsia" w:hAnsi="Cambria Math"/>
                      </w:rPr>
                    </w:del>
                  </m:ctrlPr>
                </m:sSupPr>
                <m:e>
                  <m:d>
                    <m:dPr>
                      <m:ctrlPr>
                        <w:del w:id="249" w:author="Carlos Binker" w:date="2024-09-11T11:16:00Z">
                          <w:rPr>
                            <w:rFonts w:ascii="Cambria Math" w:eastAsiaTheme="minorEastAsia" w:hAnsi="Cambria Math"/>
                          </w:rPr>
                        </w:del>
                      </m:ctrlPr>
                    </m:dPr>
                    <m:e>
                      <m:r>
                        <w:del w:id="250" w:author="Carlos Binker" w:date="2024-09-11T11:16:00Z">
                          <m:rPr>
                            <m:sty m:val="p"/>
                          </m:rPr>
                          <w:rPr>
                            <w:rFonts w:ascii="Cambria Math" w:eastAsiaTheme="minorEastAsia" w:hAnsi="Cambria Math"/>
                          </w:rPr>
                          <m:t>2π</m:t>
                        </w:del>
                      </m:r>
                    </m:e>
                  </m:d>
                </m:e>
                <m:sup>
                  <m:r>
                    <w:del w:id="251" w:author="Carlos Binker" w:date="2024-09-11T11:16:00Z">
                      <m:rPr>
                        <m:sty m:val="p"/>
                      </m:rPr>
                      <w:rPr>
                        <w:rFonts w:ascii="Cambria Math" w:eastAsiaTheme="minorEastAsia" w:hAnsi="Cambria Math"/>
                      </w:rPr>
                      <m:t>n</m:t>
                    </w:del>
                  </m:r>
                  <m:r>
                    <w:del w:id="252" w:author="Carlos Binker" w:date="2024-09-11T11:16:00Z">
                      <m:rPr>
                        <m:lit/>
                        <m:sty m:val="p"/>
                      </m:rPr>
                      <w:rPr>
                        <w:rFonts w:ascii="Cambria Math" w:eastAsiaTheme="minorEastAsia" w:hAnsi="Cambria Math"/>
                      </w:rPr>
                      <m:t>/</m:t>
                    </w:del>
                  </m:r>
                  <m:r>
                    <w:del w:id="253" w:author="Carlos Binker" w:date="2024-09-11T11:16:00Z">
                      <m:rPr>
                        <m:sty m:val="p"/>
                      </m:rPr>
                      <w:rPr>
                        <w:rFonts w:ascii="Cambria Math" w:eastAsiaTheme="minorEastAsia" w:hAnsi="Cambria Math"/>
                      </w:rPr>
                      <m:t>2</m:t>
                    </w:del>
                  </m:r>
                </m:sup>
              </m:sSup>
              <m:sSup>
                <m:sSupPr>
                  <m:ctrlPr>
                    <w:del w:id="254" w:author="Carlos Binker" w:date="2024-09-11T11:16:00Z">
                      <w:rPr>
                        <w:rFonts w:ascii="Cambria Math" w:eastAsiaTheme="minorEastAsia" w:hAnsi="Cambria Math"/>
                      </w:rPr>
                    </w:del>
                  </m:ctrlPr>
                </m:sSupPr>
                <m:e>
                  <m:d>
                    <m:dPr>
                      <m:begChr m:val="|"/>
                      <m:endChr m:val="|"/>
                      <m:ctrlPr>
                        <w:del w:id="255" w:author="Carlos Binker" w:date="2024-09-11T11:16:00Z">
                          <w:rPr>
                            <w:rFonts w:ascii="Cambria Math" w:eastAsiaTheme="minorEastAsia" w:hAnsi="Cambria Math"/>
                          </w:rPr>
                        </w:del>
                      </m:ctrlPr>
                    </m:dPr>
                    <m:e>
                      <m:sSub>
                        <m:sSubPr>
                          <m:ctrlPr>
                            <w:del w:id="256" w:author="Carlos Binker" w:date="2024-09-11T11:16:00Z">
                              <w:rPr>
                                <w:rFonts w:ascii="Cambria Math" w:eastAsiaTheme="minorEastAsia" w:hAnsi="Cambria Math"/>
                              </w:rPr>
                            </w:del>
                          </m:ctrlPr>
                        </m:sSubPr>
                        <m:e>
                          <m:r>
                            <w:del w:id="257" w:author="Carlos Binker" w:date="2024-09-11T11:16:00Z">
                              <m:rPr>
                                <m:sty m:val="p"/>
                              </m:rPr>
                              <w:rPr>
                                <w:rFonts w:ascii="Cambria Math" w:eastAsiaTheme="minorEastAsia" w:hAnsi="Cambria Math"/>
                              </w:rPr>
                              <m:t>Σ</m:t>
                            </w:del>
                          </m:r>
                        </m:e>
                        <m:sub>
                          <m:r>
                            <w:del w:id="258" w:author="Carlos Binker" w:date="2024-09-11T11:16:00Z">
                              <m:rPr>
                                <m:sty m:val="p"/>
                              </m:rPr>
                              <w:rPr>
                                <w:rFonts w:ascii="Cambria Math" w:eastAsiaTheme="minorEastAsia" w:hAnsi="Cambria Math"/>
                              </w:rPr>
                              <m:t>c</m:t>
                            </w:del>
                          </m:r>
                        </m:sub>
                      </m:sSub>
                    </m:e>
                  </m:d>
                </m:e>
                <m:sup>
                  <m:r>
                    <w:del w:id="259" w:author="Carlos Binker" w:date="2024-09-11T11:16:00Z">
                      <m:rPr>
                        <m:sty m:val="p"/>
                      </m:rPr>
                      <w:rPr>
                        <w:rFonts w:ascii="Cambria Math" w:eastAsiaTheme="minorEastAsia" w:hAnsi="Cambria Math"/>
                      </w:rPr>
                      <m:t>1</m:t>
                    </w:del>
                  </m:r>
                  <m:r>
                    <w:del w:id="260" w:author="Carlos Binker" w:date="2024-09-11T11:16:00Z">
                      <m:rPr>
                        <m:lit/>
                        <m:sty m:val="p"/>
                      </m:rPr>
                      <w:rPr>
                        <w:rFonts w:ascii="Cambria Math" w:eastAsiaTheme="minorEastAsia" w:hAnsi="Cambria Math"/>
                      </w:rPr>
                      <m:t>/</m:t>
                    </w:del>
                  </m:r>
                  <m:r>
                    <w:del w:id="261" w:author="Carlos Binker" w:date="2024-09-11T11:16:00Z">
                      <m:rPr>
                        <m:sty m:val="p"/>
                      </m:rPr>
                      <w:rPr>
                        <w:rFonts w:ascii="Cambria Math" w:eastAsiaTheme="minorEastAsia" w:hAnsi="Cambria Math"/>
                      </w:rPr>
                      <m:t>2</m:t>
                    </w:del>
                  </m:r>
                </m:sup>
              </m:sSup>
            </m:den>
          </m:f>
          <m:sSup>
            <m:sSupPr>
              <m:ctrlPr>
                <w:del w:id="262" w:author="Carlos Binker" w:date="2024-09-11T11:16:00Z">
                  <w:rPr>
                    <w:rFonts w:ascii="Cambria Math" w:eastAsiaTheme="minorEastAsia" w:hAnsi="Cambria Math"/>
                  </w:rPr>
                </w:del>
              </m:ctrlPr>
            </m:sSupPr>
            <m:e>
              <m:r>
                <w:del w:id="263" w:author="Carlos Binker" w:date="2024-09-11T11:16:00Z">
                  <m:rPr>
                    <m:sty m:val="p"/>
                  </m:rPr>
                  <w:rPr>
                    <w:rFonts w:ascii="Cambria Math" w:eastAsiaTheme="minorEastAsia" w:hAnsi="Cambria Math"/>
                  </w:rPr>
                  <m:t>e</m:t>
                </w:del>
              </m:r>
            </m:e>
            <m:sup>
              <m:r>
                <w:del w:id="264" w:author="Carlos Binker" w:date="2024-09-11T11:16:00Z">
                  <m:rPr>
                    <m:sty m:val="p"/>
                  </m:rPr>
                  <w:rPr>
                    <w:rFonts w:ascii="Cambria Math" w:eastAsiaTheme="minorEastAsia" w:hAnsi="Cambria Math"/>
                  </w:rPr>
                  <m:t>-</m:t>
                </w:del>
              </m:r>
              <m:f>
                <m:fPr>
                  <m:ctrlPr>
                    <w:del w:id="265" w:author="Carlos Binker" w:date="2024-09-11T11:16:00Z">
                      <w:rPr>
                        <w:rFonts w:ascii="Cambria Math" w:eastAsiaTheme="minorEastAsia" w:hAnsi="Cambria Math"/>
                      </w:rPr>
                    </w:del>
                  </m:ctrlPr>
                </m:fPr>
                <m:num>
                  <m:r>
                    <w:del w:id="266" w:author="Carlos Binker" w:date="2024-09-11T11:16:00Z">
                      <m:rPr>
                        <m:sty m:val="p"/>
                      </m:rPr>
                      <w:rPr>
                        <w:rFonts w:ascii="Cambria Math" w:eastAsiaTheme="minorEastAsia" w:hAnsi="Cambria Math"/>
                      </w:rPr>
                      <m:t>1</m:t>
                    </w:del>
                  </m:r>
                </m:num>
                <m:den>
                  <m:r>
                    <w:del w:id="267" w:author="Carlos Binker" w:date="2024-09-11T11:16:00Z">
                      <m:rPr>
                        <m:sty m:val="p"/>
                      </m:rPr>
                      <w:rPr>
                        <w:rFonts w:ascii="Cambria Math" w:eastAsiaTheme="minorEastAsia" w:hAnsi="Cambria Math"/>
                      </w:rPr>
                      <m:t>2</m:t>
                    </w:del>
                  </m:r>
                </m:den>
              </m:f>
              <m:sSup>
                <m:sSupPr>
                  <m:ctrlPr>
                    <w:del w:id="268" w:author="Carlos Binker" w:date="2024-09-11T11:16:00Z">
                      <w:rPr>
                        <w:rFonts w:ascii="Cambria Math" w:eastAsiaTheme="minorEastAsia" w:hAnsi="Cambria Math"/>
                      </w:rPr>
                    </w:del>
                  </m:ctrlPr>
                </m:sSupPr>
                <m:e>
                  <m:d>
                    <m:dPr>
                      <m:ctrlPr>
                        <w:del w:id="269" w:author="Carlos Binker" w:date="2024-09-11T11:16:00Z">
                          <w:rPr>
                            <w:rFonts w:ascii="Cambria Math" w:eastAsiaTheme="minorEastAsia" w:hAnsi="Cambria Math"/>
                          </w:rPr>
                        </w:del>
                      </m:ctrlPr>
                    </m:dPr>
                    <m:e>
                      <m:r>
                        <w:del w:id="270" w:author="Carlos Binker" w:date="2024-09-11T11:16:00Z">
                          <m:rPr>
                            <m:sty m:val="p"/>
                          </m:rPr>
                          <w:rPr>
                            <w:rFonts w:ascii="Cambria Math" w:eastAsiaTheme="minorEastAsia" w:hAnsi="Cambria Math"/>
                          </w:rPr>
                          <m:t>X-</m:t>
                        </w:del>
                      </m:r>
                      <m:sSub>
                        <m:sSubPr>
                          <m:ctrlPr>
                            <w:del w:id="271" w:author="Carlos Binker" w:date="2024-09-11T11:16:00Z">
                              <w:rPr>
                                <w:rFonts w:ascii="Cambria Math" w:eastAsiaTheme="minorEastAsia" w:hAnsi="Cambria Math"/>
                              </w:rPr>
                            </w:del>
                          </m:ctrlPr>
                        </m:sSubPr>
                        <m:e>
                          <m:r>
                            <w:del w:id="272" w:author="Carlos Binker" w:date="2024-09-11T11:16:00Z">
                              <m:rPr>
                                <m:sty m:val="p"/>
                              </m:rPr>
                              <w:rPr>
                                <w:rFonts w:ascii="Cambria Math" w:eastAsiaTheme="minorEastAsia" w:hAnsi="Cambria Math"/>
                              </w:rPr>
                              <m:t>μ</m:t>
                            </w:del>
                          </m:r>
                        </m:e>
                        <m:sub>
                          <m:r>
                            <w:del w:id="273" w:author="Carlos Binker" w:date="2024-09-11T11:16:00Z">
                              <m:rPr>
                                <m:sty m:val="p"/>
                              </m:rPr>
                              <w:rPr>
                                <w:rFonts w:ascii="Cambria Math" w:eastAsiaTheme="minorEastAsia" w:hAnsi="Cambria Math"/>
                              </w:rPr>
                              <m:t>c</m:t>
                            </w:del>
                          </m:r>
                        </m:sub>
                      </m:sSub>
                    </m:e>
                  </m:d>
                </m:e>
                <m:sup>
                  <m:r>
                    <w:del w:id="274" w:author="Carlos Binker" w:date="2024-09-11T11:16:00Z">
                      <m:rPr>
                        <m:sty m:val="p"/>
                      </m:rPr>
                      <w:rPr>
                        <w:rFonts w:ascii="Cambria Math" w:eastAsiaTheme="minorEastAsia" w:hAnsi="Cambria Math"/>
                      </w:rPr>
                      <m:t>T</m:t>
                    </w:del>
                  </m:r>
                </m:sup>
              </m:sSup>
              <m:sSubSup>
                <m:sSubSupPr>
                  <m:ctrlPr>
                    <w:del w:id="275" w:author="Carlos Binker" w:date="2024-09-11T11:16:00Z">
                      <w:rPr>
                        <w:rFonts w:ascii="Cambria Math" w:eastAsiaTheme="minorEastAsia" w:hAnsi="Cambria Math"/>
                      </w:rPr>
                    </w:del>
                  </m:ctrlPr>
                </m:sSubSupPr>
                <m:e>
                  <m:r>
                    <w:del w:id="276" w:author="Carlos Binker" w:date="2024-09-11T11:16:00Z">
                      <m:rPr>
                        <m:sty m:val="p"/>
                      </m:rPr>
                      <w:rPr>
                        <w:rFonts w:ascii="Cambria Math" w:eastAsiaTheme="minorEastAsia" w:hAnsi="Cambria Math"/>
                      </w:rPr>
                      <m:t>Σ</m:t>
                    </w:del>
                  </m:r>
                </m:e>
                <m:sub>
                  <m:r>
                    <w:del w:id="277" w:author="Carlos Binker" w:date="2024-09-11T11:16:00Z">
                      <m:rPr>
                        <m:sty m:val="p"/>
                      </m:rPr>
                      <w:rPr>
                        <w:rFonts w:ascii="Cambria Math" w:eastAsiaTheme="minorEastAsia" w:hAnsi="Cambria Math"/>
                      </w:rPr>
                      <m:t>c</m:t>
                    </w:del>
                  </m:r>
                </m:sub>
                <m:sup>
                  <m:r>
                    <w:del w:id="278" w:author="Carlos Binker" w:date="2024-09-11T11:16:00Z">
                      <m:rPr>
                        <m:sty m:val="p"/>
                      </m:rPr>
                      <w:rPr>
                        <w:rFonts w:ascii="Cambria Math" w:eastAsiaTheme="minorEastAsia" w:hAnsi="Cambria Math"/>
                      </w:rPr>
                      <m:t>-1</m:t>
                    </w:del>
                  </m:r>
                </m:sup>
              </m:sSubSup>
              <m:d>
                <m:dPr>
                  <m:ctrlPr>
                    <w:del w:id="279" w:author="Carlos Binker" w:date="2024-09-11T11:16:00Z">
                      <w:rPr>
                        <w:rFonts w:ascii="Cambria Math" w:eastAsiaTheme="minorEastAsia" w:hAnsi="Cambria Math"/>
                      </w:rPr>
                    </w:del>
                  </m:ctrlPr>
                </m:dPr>
                <m:e>
                  <m:r>
                    <w:del w:id="280" w:author="Carlos Binker" w:date="2024-09-11T11:16:00Z">
                      <m:rPr>
                        <m:sty m:val="p"/>
                      </m:rPr>
                      <w:rPr>
                        <w:rFonts w:ascii="Cambria Math" w:eastAsiaTheme="minorEastAsia" w:hAnsi="Cambria Math"/>
                      </w:rPr>
                      <m:t>X-</m:t>
                    </w:del>
                  </m:r>
                  <m:sSub>
                    <m:sSubPr>
                      <m:ctrlPr>
                        <w:del w:id="281" w:author="Carlos Binker" w:date="2024-09-11T11:16:00Z">
                          <w:rPr>
                            <w:rFonts w:ascii="Cambria Math" w:eastAsiaTheme="minorEastAsia" w:hAnsi="Cambria Math"/>
                          </w:rPr>
                        </w:del>
                      </m:ctrlPr>
                    </m:sSubPr>
                    <m:e>
                      <m:r>
                        <w:del w:id="282" w:author="Carlos Binker" w:date="2024-09-11T11:16:00Z">
                          <m:rPr>
                            <m:sty m:val="p"/>
                          </m:rPr>
                          <w:rPr>
                            <w:rFonts w:ascii="Cambria Math" w:eastAsiaTheme="minorEastAsia" w:hAnsi="Cambria Math"/>
                          </w:rPr>
                          <m:t>μ</m:t>
                        </w:del>
                      </m:r>
                    </m:e>
                    <m:sub>
                      <m:r>
                        <w:del w:id="283" w:author="Carlos Binker" w:date="2024-09-11T11:16:00Z">
                          <m:rPr>
                            <m:sty m:val="p"/>
                          </m:rPr>
                          <w:rPr>
                            <w:rFonts w:ascii="Cambria Math" w:eastAsiaTheme="minorEastAsia" w:hAnsi="Cambria Math"/>
                          </w:rPr>
                          <m:t>c</m:t>
                        </w:del>
                      </m:r>
                    </m:sub>
                  </m:sSub>
                </m:e>
              </m:d>
            </m:sup>
          </m:sSup>
        </m:oMath>
      </m:oMathPara>
    </w:p>
    <w:p w14:paraId="39A7231E" w14:textId="6F8E6B04" w:rsidR="00BE6C68" w:rsidRPr="002F4896" w:rsidDel="00BD6469" w:rsidRDefault="008840B9" w:rsidP="00746D07">
      <w:pPr>
        <w:pStyle w:val="Ttulo1erNivel"/>
        <w:rPr>
          <w:del w:id="284" w:author="Carlos Binker" w:date="2024-09-11T11:16:00Z"/>
          <w:lang w:val="es-ES"/>
        </w:rPr>
      </w:pPr>
      <m:oMathPara>
        <m:oMath>
          <m:r>
            <w:del w:id="285" w:author="Carlos Binker" w:date="2024-09-11T11:16:00Z">
              <m:rPr>
                <m:sty m:val="b"/>
              </m:rPr>
              <w:rPr>
                <w:rFonts w:ascii="Cambria Math" w:hAnsi="Cambria Math"/>
              </w:rPr>
              <m:t>pred</m:t>
            </w:del>
          </m:r>
          <m:d>
            <m:dPr>
              <m:ctrlPr>
                <w:del w:id="286" w:author="Carlos Binker" w:date="2024-09-11T11:16:00Z">
                  <w:rPr>
                    <w:rFonts w:ascii="Cambria Math" w:hAnsi="Cambria Math"/>
                    <w:b w:val="0"/>
                    <w:bCs w:val="0"/>
                  </w:rPr>
                </w:del>
              </m:ctrlPr>
            </m:dPr>
            <m:e>
              <m:r>
                <w:del w:id="287" w:author="Carlos Binker" w:date="2024-09-11T11:16:00Z">
                  <m:rPr>
                    <m:sty m:val="bi"/>
                  </m:rPr>
                  <w:rPr>
                    <w:rFonts w:ascii="Cambria Math" w:hAnsi="Cambria Math"/>
                  </w:rPr>
                  <m:t>X</m:t>
                </w:del>
              </m:r>
              <m:ctrlPr>
                <w:del w:id="288" w:author="Carlos Binker" w:date="2024-09-11T11:16:00Z">
                  <w:rPr>
                    <w:rFonts w:ascii="Cambria Math" w:hAnsi="Cambria Math"/>
                    <w:b w:val="0"/>
                    <w:bCs w:val="0"/>
                    <w:i/>
                  </w:rPr>
                </w:del>
              </m:ctrlPr>
            </m:e>
          </m:d>
          <m:r>
            <w:del w:id="289" w:author="Carlos Binker" w:date="2024-09-11T11:16:00Z">
              <m:rPr>
                <m:sty m:val="bi"/>
              </m:rPr>
              <w:rPr>
                <w:rFonts w:ascii="Cambria Math" w:hAnsi="Cambria Math"/>
              </w:rPr>
              <m:t>=</m:t>
            </w:del>
          </m:r>
          <m:r>
            <w:del w:id="290" w:author="Carlos Binker" w:date="2024-09-11T11:16:00Z">
              <m:rPr>
                <m:nor/>
              </m:rPr>
              <w:rPr>
                <w:rFonts w:ascii="Cambria Math" w:hAnsi="Cambria Math"/>
                <w:b w:val="0"/>
                <w:bCs w:val="0"/>
              </w:rPr>
              <m:t>argmax</m:t>
            </w:del>
          </m:r>
          <m:r>
            <w:del w:id="291" w:author="Carlos Binker" w:date="2024-09-11T11:16:00Z">
              <m:rPr>
                <m:sty m:val="bi"/>
              </m:rPr>
              <w:rPr>
                <w:rFonts w:ascii="Cambria Math" w:hAnsi="Cambria Math"/>
              </w:rPr>
              <m:t> </m:t>
            </w:del>
          </m:r>
          <m:r>
            <w:del w:id="292" w:author="Carlos Binker" w:date="2024-09-11T11:16:00Z">
              <m:rPr>
                <m:sty m:val="b"/>
              </m:rPr>
              <w:rPr>
                <w:rFonts w:ascii="Cambria Math" w:eastAsiaTheme="minorEastAsia" w:hAnsi="Cambria Math"/>
              </w:rPr>
              <m:t>L</m:t>
            </w:del>
          </m:r>
          <m:r>
            <w:del w:id="293" w:author="Carlos Binker" w:date="2024-09-11T11:16:00Z">
              <m:rPr>
                <m:sty m:val="bi"/>
              </m:rPr>
              <w:rPr>
                <w:rFonts w:ascii="Cambria Math" w:hAnsi="Cambria Math"/>
              </w:rPr>
              <m:t>ikehoo</m:t>
            </w:del>
          </m:r>
          <m:sSub>
            <m:sSubPr>
              <m:ctrlPr>
                <w:del w:id="294" w:author="Carlos Binker" w:date="2024-09-11T11:16:00Z">
                  <w:rPr>
                    <w:rFonts w:ascii="Cambria Math" w:hAnsi="Cambria Math"/>
                    <w:b w:val="0"/>
                    <w:bCs w:val="0"/>
                    <w:i/>
                  </w:rPr>
                </w:del>
              </m:ctrlPr>
            </m:sSubPr>
            <m:e>
              <m:r>
                <w:del w:id="295" w:author="Carlos Binker" w:date="2024-09-11T11:16:00Z">
                  <m:rPr>
                    <m:sty m:val="bi"/>
                  </m:rPr>
                  <w:rPr>
                    <w:rFonts w:ascii="Cambria Math" w:hAnsi="Cambria Math"/>
                  </w:rPr>
                  <m:t>d</m:t>
                </w:del>
              </m:r>
            </m:e>
            <m:sub>
              <m:r>
                <w:del w:id="296" w:author="Carlos Binker" w:date="2024-09-11T11:16:00Z">
                  <m:rPr>
                    <m:sty m:val="bi"/>
                  </m:rPr>
                  <w:rPr>
                    <w:rFonts w:ascii="Cambria Math" w:hAnsi="Cambria Math"/>
                  </w:rPr>
                  <m:t>c</m:t>
                </w:del>
              </m:r>
            </m:sub>
          </m:sSub>
          <m:d>
            <m:dPr>
              <m:ctrlPr>
                <w:del w:id="297" w:author="Carlos Binker" w:date="2024-09-11T11:16:00Z">
                  <w:rPr>
                    <w:rFonts w:ascii="Cambria Math" w:hAnsi="Cambria Math"/>
                    <w:b w:val="0"/>
                    <w:bCs w:val="0"/>
                    <w:i/>
                  </w:rPr>
                </w:del>
              </m:ctrlPr>
            </m:dPr>
            <m:e>
              <m:r>
                <w:del w:id="298" w:author="Carlos Binker" w:date="2024-09-11T11:16:00Z">
                  <m:rPr>
                    <m:sty m:val="bi"/>
                  </m:rPr>
                  <w:rPr>
                    <w:rFonts w:ascii="Cambria Math" w:hAnsi="Cambria Math"/>
                  </w:rPr>
                  <m:t>X</m:t>
                </w:del>
              </m:r>
            </m:e>
          </m:d>
        </m:oMath>
      </m:oMathPara>
    </w:p>
    <w:p w14:paraId="5EA9B613" w14:textId="1F911A9E" w:rsidR="00773271" w:rsidDel="00BD6469" w:rsidRDefault="007B3582" w:rsidP="00773271">
      <w:pPr>
        <w:pStyle w:val="Ttulo1erNivel"/>
        <w:numPr>
          <w:ilvl w:val="2"/>
          <w:numId w:val="14"/>
        </w:numPr>
        <w:rPr>
          <w:del w:id="299" w:author="Carlos Binker" w:date="2024-09-11T11:16:00Z"/>
          <w:lang w:val="es-ES"/>
        </w:rPr>
      </w:pPr>
      <w:del w:id="300" w:author="Carlos Binker" w:date="2024-09-11T11:16:00Z">
        <w:r w:rsidDel="00BD6469">
          <w:rPr>
            <w:b w:val="0"/>
            <w:bCs w:val="0"/>
            <w:noProof/>
          </w:rPr>
          <mc:AlternateContent>
            <mc:Choice Requires="wps">
              <w:drawing>
                <wp:anchor distT="0" distB="0" distL="114300" distR="114300" simplePos="0" relativeHeight="251650048" behindDoc="0" locked="0" layoutInCell="1" allowOverlap="1" wp14:anchorId="3D2E2DDE" wp14:editId="7A3C96E2">
                  <wp:simplePos x="0" y="0"/>
                  <wp:positionH relativeFrom="column">
                    <wp:posOffset>3215640</wp:posOffset>
                  </wp:positionH>
                  <wp:positionV relativeFrom="paragraph">
                    <wp:posOffset>487680</wp:posOffset>
                  </wp:positionV>
                  <wp:extent cx="3048000" cy="1294130"/>
                  <wp:effectExtent l="0" t="0" r="19050" b="20320"/>
                  <wp:wrapSquare wrapText="bothSides"/>
                  <wp:docPr id="451650963" name="Cuadro de texto 3"/>
                  <wp:cNvGraphicFramePr/>
                  <a:graphic xmlns:a="http://schemas.openxmlformats.org/drawingml/2006/main">
                    <a:graphicData uri="http://schemas.microsoft.com/office/word/2010/wordprocessingShape">
                      <wps:wsp>
                        <wps:cNvSpPr txBox="1"/>
                        <wps:spPr>
                          <a:xfrm>
                            <a:off x="0" y="0"/>
                            <a:ext cx="3048000" cy="1294130"/>
                          </a:xfrm>
                          <a:prstGeom prst="rect">
                            <a:avLst/>
                          </a:prstGeom>
                          <a:solidFill>
                            <a:schemeClr val="lt1"/>
                          </a:solidFill>
                          <a:ln w="6350">
                            <a:solidFill>
                              <a:prstClr val="black"/>
                            </a:solidFill>
                          </a:ln>
                        </wps:spPr>
                        <wps:txbx>
                          <w:txbxContent>
                            <w:p w14:paraId="4A7CDEC9" w14:textId="2A349BC8" w:rsidR="005D61CE" w:rsidRDefault="00E2195D" w:rsidP="005D61C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F490CD1" wp14:editId="2C231908">
                                    <wp:extent cx="2909286" cy="860120"/>
                                    <wp:effectExtent l="0" t="0" r="5715" b="0"/>
                                    <wp:docPr id="207385606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2365" name="Imagen 5" descr="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937286" cy="868398"/>
                                            </a:xfrm>
                                            <a:prstGeom prst="rect">
                                              <a:avLst/>
                                            </a:prstGeom>
                                          </pic:spPr>
                                        </pic:pic>
                                      </a:graphicData>
                                    </a:graphic>
                                  </wp:inline>
                                </w:drawing>
                              </w:r>
                            </w:p>
                            <w:p w14:paraId="2B057304" w14:textId="07F3CFA8" w:rsidR="005D61CE" w:rsidRPr="00D67462" w:rsidRDefault="005D61CE" w:rsidP="00B67A09">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0028103C">
                                <w:rPr>
                                  <w:rFonts w:ascii="HelveticaNeueLT Std Lt Cn" w:hAnsi="HelveticaNeueLT Std Lt Cn"/>
                                  <w:b/>
                                  <w:bCs/>
                                  <w:sz w:val="18"/>
                                  <w:szCs w:val="18"/>
                                  <w:lang w:val="es-AR"/>
                                </w:rPr>
                                <w:t xml:space="preserve">Limpieza de los datasets </w:t>
                              </w:r>
                              <w:r w:rsidR="009D2DCA">
                                <w:rPr>
                                  <w:rFonts w:ascii="HelveticaNeueLT Std Lt Cn" w:hAnsi="HelveticaNeueLT Std Lt Cn"/>
                                  <w:b/>
                                  <w:bCs/>
                                  <w:sz w:val="18"/>
                                  <w:szCs w:val="18"/>
                                  <w:lang w:val="es-AR"/>
                                </w:rPr>
                                <w:t>humo y ocupación y su correspondiente división en datos de training, validación y test</w:t>
                              </w:r>
                              <w:r>
                                <w:rPr>
                                  <w:rFonts w:ascii="HelveticaNeueLT Std Lt Cn" w:hAnsi="HelveticaNeueLT Std Lt Cn"/>
                                  <w:b/>
                                  <w:bCs/>
                                  <w:sz w:val="18"/>
                                  <w:szCs w:val="18"/>
                                  <w:lang w:val="es-AR"/>
                                </w:rPr>
                                <w:t xml:space="preserve"> </w:t>
                              </w:r>
                            </w:p>
                            <w:p w14:paraId="0B1A1D73" w14:textId="77777777" w:rsidR="005D61CE" w:rsidRPr="00D67462" w:rsidRDefault="005D61CE" w:rsidP="005D61CE">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2E2DDE" id="_x0000_s1030" type="#_x0000_t202" style="position:absolute;left:0;text-align:left;margin-left:253.2pt;margin-top:38.4pt;width:240pt;height:101.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" fillcolor="white [3201]" strokeweight=".5pt">
                  <v:textbox>
                    <w:txbxContent>
                      <w:p w14:paraId="4A7CDEC9" w14:textId="2A349BC8" w:rsidR="005D61CE" w:rsidRDefault="00E2195D" w:rsidP="005D61C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F490CD1" wp14:editId="2C231908">
                              <wp:extent cx="2909286" cy="860120"/>
                              <wp:effectExtent l="0" t="0" r="5715" b="0"/>
                              <wp:docPr id="207385606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2365" name="Imagen 5" descr="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937286" cy="868398"/>
                                      </a:xfrm>
                                      <a:prstGeom prst="rect">
                                        <a:avLst/>
                                      </a:prstGeom>
                                    </pic:spPr>
                                  </pic:pic>
                                </a:graphicData>
                              </a:graphic>
                            </wp:inline>
                          </w:drawing>
                        </w:r>
                      </w:p>
                      <w:p w14:paraId="2B057304" w14:textId="07F3CFA8" w:rsidR="005D61CE" w:rsidRPr="00D67462" w:rsidRDefault="005D61CE" w:rsidP="00B67A09">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E777AB">
                          <w:rPr>
                            <w:rFonts w:ascii="Arial"/>
                            <w:b/>
                            <w:spacing w:val="10"/>
                            <w:w w:val="80"/>
                            <w:sz w:val="18"/>
                            <w:lang w:val="es-AR"/>
                          </w:rPr>
                          <w:t xml:space="preserve"> </w:t>
                        </w:r>
                        <w:r w:rsidR="0028103C">
                          <w:rPr>
                            <w:rFonts w:ascii="HelveticaNeueLT Std Lt Cn" w:hAnsi="HelveticaNeueLT Std Lt Cn"/>
                            <w:b/>
                            <w:bCs/>
                            <w:sz w:val="18"/>
                            <w:szCs w:val="18"/>
                            <w:lang w:val="es-AR"/>
                          </w:rPr>
                          <w:t xml:space="preserve">Limpieza de los datasets </w:t>
                        </w:r>
                        <w:r w:rsidR="009D2DCA">
                          <w:rPr>
                            <w:rFonts w:ascii="HelveticaNeueLT Std Lt Cn" w:hAnsi="HelveticaNeueLT Std Lt Cn"/>
                            <w:b/>
                            <w:bCs/>
                            <w:sz w:val="18"/>
                            <w:szCs w:val="18"/>
                            <w:lang w:val="es-AR"/>
                          </w:rPr>
                          <w:t>humo y ocupación y su correspondiente división en datos de training, validación y test</w:t>
                        </w:r>
                        <w:r>
                          <w:rPr>
                            <w:rFonts w:ascii="HelveticaNeueLT Std Lt Cn" w:hAnsi="HelveticaNeueLT Std Lt Cn"/>
                            <w:b/>
                            <w:bCs/>
                            <w:sz w:val="18"/>
                            <w:szCs w:val="18"/>
                            <w:lang w:val="es-AR"/>
                          </w:rPr>
                          <w:t xml:space="preserve"> </w:t>
                        </w:r>
                      </w:p>
                      <w:p w14:paraId="0B1A1D73" w14:textId="77777777" w:rsidR="005D61CE" w:rsidRPr="00D67462" w:rsidRDefault="005D61CE" w:rsidP="005D61CE">
                        <w:pPr>
                          <w:jc w:val="center"/>
                          <w:rPr>
                            <w:lang w:val="es-AR"/>
                          </w:rPr>
                        </w:pPr>
                      </w:p>
                    </w:txbxContent>
                  </v:textbox>
                  <w10:wrap type="square"/>
                </v:shape>
              </w:pict>
            </mc:Fallback>
          </mc:AlternateContent>
        </w:r>
        <w:r w:rsidR="00773271" w:rsidDel="00BD6469">
          <w:rPr>
            <w:lang w:val="es-ES"/>
          </w:rPr>
          <w:delText>Random Forest multinomial</w:delText>
        </w:r>
      </w:del>
    </w:p>
    <w:p w14:paraId="402069CB" w14:textId="52AC7D86" w:rsidR="00BE417E" w:rsidDel="00BD6469" w:rsidRDefault="002557EC" w:rsidP="00290801">
      <w:pPr>
        <w:pStyle w:val="Textoindependiente"/>
        <w:spacing w:after="120"/>
        <w:ind w:firstLine="284"/>
        <w:jc w:val="both"/>
        <w:rPr>
          <w:del w:id="301" w:author="Carlos Binker" w:date="2024-09-11T11:16:00Z"/>
          <w:rFonts w:ascii="Times" w:hAnsi="Times" w:cs="Times"/>
        </w:rPr>
      </w:pPr>
      <w:del w:id="302" w:author="Carlos Binker" w:date="2024-09-11T11:16:00Z">
        <w:r w:rsidRPr="002557EC" w:rsidDel="00BD6469">
          <w:rPr>
            <w:rFonts w:ascii="Times" w:hAnsi="Times" w:cs="Times"/>
          </w:rPr>
          <w:delText>En este caso, al igual que para clasificación binaria, se entrenan múltiples árboles de decisión y se toma la categoría con mayor cantidad de votos como la predicción del modelo.</w:delText>
        </w:r>
      </w:del>
    </w:p>
    <w:p w14:paraId="150E308C" w14:textId="7241CBA1" w:rsidR="00DA71A7" w:rsidDel="00BD6469" w:rsidRDefault="00DA71A7" w:rsidP="002557EC">
      <w:pPr>
        <w:pStyle w:val="Textoindependiente"/>
        <w:spacing w:after="120"/>
        <w:ind w:firstLine="284"/>
        <w:jc w:val="both"/>
        <w:rPr>
          <w:del w:id="303" w:author="Carlos Binker" w:date="2024-09-11T11:16:00Z"/>
          <w:rFonts w:ascii="Times" w:hAnsi="Times" w:cs="Times"/>
        </w:rPr>
      </w:pPr>
      <w:del w:id="304" w:author="Carlos Binker" w:date="2024-09-11T11:16:00Z">
        <w:r w:rsidRPr="00C467BD" w:rsidDel="00BD6469">
          <w:rPr>
            <w:rFonts w:ascii="Times" w:hAnsi="Times" w:cs="Times"/>
            <w:b/>
            <w:bCs/>
            <w:i/>
            <w:iCs/>
          </w:rPr>
          <w:delText>Nota:</w:delText>
        </w:r>
        <w:r w:rsidDel="00BD6469">
          <w:rPr>
            <w:rFonts w:ascii="Times" w:hAnsi="Times" w:cs="Times"/>
          </w:rPr>
          <w:delText xml:space="preserve"> el </w:delText>
        </w:r>
        <w:r w:rsidR="00C467BD" w:rsidRPr="00C467BD" w:rsidDel="00BD6469">
          <w:rPr>
            <w:rFonts w:ascii="Times" w:hAnsi="Times" w:cs="Times"/>
          </w:rPr>
          <w:delText>Gradient Boosting Multinomial</w:delText>
        </w:r>
        <w:r w:rsidR="00C467BD" w:rsidDel="00BD6469">
          <w:rPr>
            <w:rFonts w:ascii="Times" w:hAnsi="Times" w:cs="Times"/>
          </w:rPr>
          <w:delText xml:space="preserve"> no se utiliza debido a que resulta muy lento para entrenar.</w:delText>
        </w:r>
      </w:del>
    </w:p>
    <w:p w14:paraId="46D83A2A" w14:textId="6F2761CA" w:rsidR="00766E53" w:rsidDel="00BD6469" w:rsidRDefault="00D2234E" w:rsidP="00766E53">
      <w:pPr>
        <w:pStyle w:val="Ttulo1erNivel"/>
        <w:numPr>
          <w:ilvl w:val="0"/>
          <w:numId w:val="16"/>
        </w:numPr>
        <w:ind w:left="0" w:firstLine="0"/>
        <w:rPr>
          <w:del w:id="305" w:author="Carlos Binker" w:date="2024-09-11T11:16:00Z"/>
        </w:rPr>
      </w:pPr>
      <w:del w:id="306" w:author="Carlos Binker" w:date="2024-09-11T11:16:00Z">
        <w:r w:rsidDel="00BD6469">
          <w:rPr>
            <w:b w:val="0"/>
            <w:bCs w:val="0"/>
            <w:noProof/>
          </w:rPr>
          <mc:AlternateContent>
            <mc:Choice Requires="wps">
              <w:drawing>
                <wp:anchor distT="0" distB="0" distL="114300" distR="114300" simplePos="0" relativeHeight="251653120" behindDoc="0" locked="0" layoutInCell="1" allowOverlap="1" wp14:anchorId="7230D799" wp14:editId="4908FD71">
                  <wp:simplePos x="0" y="0"/>
                  <wp:positionH relativeFrom="column">
                    <wp:posOffset>3226435</wp:posOffset>
                  </wp:positionH>
                  <wp:positionV relativeFrom="paragraph">
                    <wp:posOffset>400050</wp:posOffset>
                  </wp:positionV>
                  <wp:extent cx="3048000" cy="2293620"/>
                  <wp:effectExtent l="0" t="0" r="19050" b="11430"/>
                  <wp:wrapSquare wrapText="bothSides"/>
                  <wp:docPr id="783204591" name="Cuadro de texto 3"/>
                  <wp:cNvGraphicFramePr/>
                  <a:graphic xmlns:a="http://schemas.openxmlformats.org/drawingml/2006/main">
                    <a:graphicData uri="http://schemas.microsoft.com/office/word/2010/wordprocessingShape">
                      <wps:wsp>
                        <wps:cNvSpPr txBox="1"/>
                        <wps:spPr>
                          <a:xfrm>
                            <a:off x="0" y="0"/>
                            <a:ext cx="3048000" cy="2293620"/>
                          </a:xfrm>
                          <a:prstGeom prst="rect">
                            <a:avLst/>
                          </a:prstGeom>
                          <a:solidFill>
                            <a:schemeClr val="lt1"/>
                          </a:solidFill>
                          <a:ln w="6350">
                            <a:solidFill>
                              <a:prstClr val="black"/>
                            </a:solidFill>
                          </a:ln>
                        </wps:spPr>
                        <wps:txbx>
                          <w:txbxContent>
                            <w:p w14:paraId="5E4EAECD" w14:textId="5E02CC0E" w:rsidR="0035798B" w:rsidRDefault="00A75255" w:rsidP="0035798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C5B2DDF" wp14:editId="0D63ED69">
                                    <wp:extent cx="2813205" cy="1761994"/>
                                    <wp:effectExtent l="0" t="0" r="6350" b="0"/>
                                    <wp:docPr id="939378308"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1652" name="Imagen 6"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840400" cy="1779027"/>
                                            </a:xfrm>
                                            <a:prstGeom prst="rect">
                                              <a:avLst/>
                                            </a:prstGeom>
                                          </pic:spPr>
                                        </pic:pic>
                                      </a:graphicData>
                                    </a:graphic>
                                  </wp:inline>
                                </w:drawing>
                              </w:r>
                            </w:p>
                            <w:p w14:paraId="0B94E251" w14:textId="29B6A56A" w:rsidR="0035798B" w:rsidRPr="00D67462" w:rsidRDefault="0035798B" w:rsidP="0035798B">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B4B0B" w:rsidRPr="00A60F3F">
                                <w:rPr>
                                  <w:rFonts w:ascii="HelveticaNeueLT Std Lt Cn" w:hAnsi="HelveticaNeueLT Std Lt Cn"/>
                                  <w:b/>
                                  <w:bCs/>
                                  <w:sz w:val="18"/>
                                  <w:szCs w:val="18"/>
                                  <w:lang w:val="es-AR"/>
                                </w:rPr>
                                <w:t>Entrenamiento</w:t>
                              </w:r>
                              <w:r w:rsidR="003B1F14" w:rsidRPr="00A60F3F">
                                <w:rPr>
                                  <w:rFonts w:ascii="HelveticaNeueLT Std Lt Cn" w:hAnsi="HelveticaNeueLT Std Lt Cn"/>
                                  <w:b/>
                                  <w:bCs/>
                                  <w:sz w:val="18"/>
                                  <w:szCs w:val="18"/>
                                  <w:lang w:val="es-AR"/>
                                </w:rPr>
                                <w:t>, predicción y g</w:t>
                              </w:r>
                              <w:r w:rsidR="00252E6F">
                                <w:rPr>
                                  <w:rFonts w:ascii="HelveticaNeueLT Std Lt Cn" w:hAnsi="HelveticaNeueLT Std Lt Cn"/>
                                  <w:b/>
                                  <w:bCs/>
                                  <w:sz w:val="18"/>
                                  <w:szCs w:val="18"/>
                                  <w:lang w:val="es-AR"/>
                                </w:rPr>
                                <w:t xml:space="preserve">eneración de la </w:t>
                              </w:r>
                              <w:r w:rsidR="00A60F3F">
                                <w:rPr>
                                  <w:rFonts w:ascii="HelveticaNeueLT Std Lt Cn" w:hAnsi="HelveticaNeueLT Std Lt Cn"/>
                                  <w:b/>
                                  <w:bCs/>
                                  <w:sz w:val="18"/>
                                  <w:szCs w:val="18"/>
                                  <w:lang w:val="es-AR"/>
                                </w:rPr>
                                <w:t>clase “</w:t>
                              </w:r>
                              <w:r w:rsidR="003B1F14">
                                <w:rPr>
                                  <w:rFonts w:ascii="HelveticaNeueLT Std Lt Cn" w:hAnsi="HelveticaNeueLT Std Lt Cn"/>
                                  <w:b/>
                                  <w:bCs/>
                                  <w:sz w:val="18"/>
                                  <w:szCs w:val="18"/>
                                  <w:lang w:val="es-AR"/>
                                </w:rPr>
                                <w:t>Regresión logística”</w:t>
                              </w:r>
                              <w:r>
                                <w:rPr>
                                  <w:rFonts w:ascii="HelveticaNeueLT Std Lt Cn" w:hAnsi="HelveticaNeueLT Std Lt Cn"/>
                                  <w:b/>
                                  <w:bCs/>
                                  <w:sz w:val="18"/>
                                  <w:szCs w:val="18"/>
                                  <w:lang w:val="es-AR"/>
                                </w:rPr>
                                <w:t xml:space="preserve"> </w:t>
                              </w:r>
                            </w:p>
                            <w:p w14:paraId="69BAE9DB" w14:textId="77777777" w:rsidR="0035798B" w:rsidRPr="00D67462" w:rsidRDefault="0035798B" w:rsidP="0035798B">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30D799" id="_x0000_s1031" type="#_x0000_t202" style="position:absolute;left:0;text-align:left;margin-left:254.05pt;margin-top:31.5pt;width:240pt;height:180.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0SOw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" fillcolor="white [3201]" strokeweight=".5pt">
                  <v:textbox>
                    <w:txbxContent>
                      <w:p w14:paraId="5E4EAECD" w14:textId="5E02CC0E" w:rsidR="0035798B" w:rsidRDefault="00A75255" w:rsidP="0035798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C5B2DDF" wp14:editId="0D63ED69">
                              <wp:extent cx="2813205" cy="1761994"/>
                              <wp:effectExtent l="0" t="0" r="6350" b="0"/>
                              <wp:docPr id="939378308"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1652" name="Imagen 6"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840400" cy="1779027"/>
                                      </a:xfrm>
                                      <a:prstGeom prst="rect">
                                        <a:avLst/>
                                      </a:prstGeom>
                                    </pic:spPr>
                                  </pic:pic>
                                </a:graphicData>
                              </a:graphic>
                            </wp:inline>
                          </w:drawing>
                        </w:r>
                      </w:p>
                      <w:p w14:paraId="0B94E251" w14:textId="29B6A56A" w:rsidR="0035798B" w:rsidRPr="00D67462" w:rsidRDefault="0035798B" w:rsidP="0035798B">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EB4B0B" w:rsidRPr="00A60F3F">
                          <w:rPr>
                            <w:rFonts w:ascii="HelveticaNeueLT Std Lt Cn" w:hAnsi="HelveticaNeueLT Std Lt Cn"/>
                            <w:b/>
                            <w:bCs/>
                            <w:sz w:val="18"/>
                            <w:szCs w:val="18"/>
                            <w:lang w:val="es-AR"/>
                          </w:rPr>
                          <w:t>Entrenamiento</w:t>
                        </w:r>
                        <w:r w:rsidR="003B1F14" w:rsidRPr="00A60F3F">
                          <w:rPr>
                            <w:rFonts w:ascii="HelveticaNeueLT Std Lt Cn" w:hAnsi="HelveticaNeueLT Std Lt Cn"/>
                            <w:b/>
                            <w:bCs/>
                            <w:sz w:val="18"/>
                            <w:szCs w:val="18"/>
                            <w:lang w:val="es-AR"/>
                          </w:rPr>
                          <w:t>, predicción y g</w:t>
                        </w:r>
                        <w:r w:rsidR="00252E6F">
                          <w:rPr>
                            <w:rFonts w:ascii="HelveticaNeueLT Std Lt Cn" w:hAnsi="HelveticaNeueLT Std Lt Cn"/>
                            <w:b/>
                            <w:bCs/>
                            <w:sz w:val="18"/>
                            <w:szCs w:val="18"/>
                            <w:lang w:val="es-AR"/>
                          </w:rPr>
                          <w:t xml:space="preserve">eneración de la </w:t>
                        </w:r>
                        <w:r w:rsidR="00A60F3F">
                          <w:rPr>
                            <w:rFonts w:ascii="HelveticaNeueLT Std Lt Cn" w:hAnsi="HelveticaNeueLT Std Lt Cn"/>
                            <w:b/>
                            <w:bCs/>
                            <w:sz w:val="18"/>
                            <w:szCs w:val="18"/>
                            <w:lang w:val="es-AR"/>
                          </w:rPr>
                          <w:t>clase “</w:t>
                        </w:r>
                        <w:r w:rsidR="003B1F14">
                          <w:rPr>
                            <w:rFonts w:ascii="HelveticaNeueLT Std Lt Cn" w:hAnsi="HelveticaNeueLT Std Lt Cn"/>
                            <w:b/>
                            <w:bCs/>
                            <w:sz w:val="18"/>
                            <w:szCs w:val="18"/>
                            <w:lang w:val="es-AR"/>
                          </w:rPr>
                          <w:t>Regresión logística”</w:t>
                        </w:r>
                        <w:r>
                          <w:rPr>
                            <w:rFonts w:ascii="HelveticaNeueLT Std Lt Cn" w:hAnsi="HelveticaNeueLT Std Lt Cn"/>
                            <w:b/>
                            <w:bCs/>
                            <w:sz w:val="18"/>
                            <w:szCs w:val="18"/>
                            <w:lang w:val="es-AR"/>
                          </w:rPr>
                          <w:t xml:space="preserve"> </w:t>
                        </w:r>
                      </w:p>
                      <w:p w14:paraId="69BAE9DB" w14:textId="77777777" w:rsidR="0035798B" w:rsidRPr="00D67462" w:rsidRDefault="0035798B" w:rsidP="0035798B">
                        <w:pPr>
                          <w:jc w:val="center"/>
                          <w:rPr>
                            <w:lang w:val="es-AR"/>
                          </w:rPr>
                        </w:pPr>
                      </w:p>
                    </w:txbxContent>
                  </v:textbox>
                  <w10:wrap type="square"/>
                </v:shape>
              </w:pict>
            </mc:Fallback>
          </mc:AlternateContent>
        </w:r>
        <w:r w:rsidR="00AF28E2" w:rsidDel="00BD6469">
          <w:delText>Desarrollo de la experiencia</w:delText>
        </w:r>
      </w:del>
    </w:p>
    <w:p w14:paraId="73620435" w14:textId="1D2BAB9E" w:rsidR="00ED187F" w:rsidRPr="00ED187F" w:rsidDel="00BD6469" w:rsidRDefault="00ED187F" w:rsidP="00ED187F">
      <w:pPr>
        <w:pStyle w:val="Ttulo1erNivel"/>
        <w:numPr>
          <w:ilvl w:val="1"/>
          <w:numId w:val="20"/>
        </w:numPr>
        <w:rPr>
          <w:del w:id="307" w:author="Carlos Binker" w:date="2024-09-11T11:16:00Z"/>
        </w:rPr>
      </w:pPr>
      <w:del w:id="308" w:author="Carlos Binker" w:date="2024-09-11T11:16:00Z">
        <w:r w:rsidRPr="00ED187F" w:rsidDel="00BD6469">
          <w:delText>Descripción de la plataforma de trabajo a emplear</w:delText>
        </w:r>
      </w:del>
    </w:p>
    <w:p w14:paraId="0EEFFAC9" w14:textId="77D9E219" w:rsidR="00C866D2" w:rsidRPr="008F5DD2" w:rsidDel="00BD6469" w:rsidRDefault="00D2234E" w:rsidP="00290801">
      <w:pPr>
        <w:pStyle w:val="Textoindependiente"/>
        <w:spacing w:after="120"/>
        <w:ind w:firstLine="284"/>
        <w:jc w:val="both"/>
        <w:rPr>
          <w:del w:id="309" w:author="Carlos Binker" w:date="2024-09-11T11:16:00Z"/>
          <w:rFonts w:ascii="Times" w:hAnsi="Times" w:cs="Times"/>
        </w:rPr>
      </w:pPr>
      <w:del w:id="310" w:author="Carlos Binker" w:date="2024-09-11T11:16:00Z">
        <w:r w:rsidDel="00BD6469">
          <w:rPr>
            <w:noProof/>
            <w:lang w:val="es-AR"/>
          </w:rPr>
          <mc:AlternateContent>
            <mc:Choice Requires="wps">
              <w:drawing>
                <wp:anchor distT="0" distB="0" distL="114300" distR="114300" simplePos="0" relativeHeight="251655168" behindDoc="0" locked="0" layoutInCell="1" allowOverlap="1" wp14:anchorId="032E04B9" wp14:editId="78EFBC60">
                  <wp:simplePos x="0" y="0"/>
                  <wp:positionH relativeFrom="column">
                    <wp:posOffset>3216910</wp:posOffset>
                  </wp:positionH>
                  <wp:positionV relativeFrom="paragraph">
                    <wp:posOffset>1597311</wp:posOffset>
                  </wp:positionV>
                  <wp:extent cx="3048000" cy="2065020"/>
                  <wp:effectExtent l="0" t="0" r="19050" b="11430"/>
                  <wp:wrapSquare wrapText="bothSides"/>
                  <wp:docPr id="176118887" name="Cuadro de texto 3"/>
                  <wp:cNvGraphicFramePr/>
                  <a:graphic xmlns:a="http://schemas.openxmlformats.org/drawingml/2006/main">
                    <a:graphicData uri="http://schemas.microsoft.com/office/word/2010/wordprocessingShape">
                      <wps:wsp>
                        <wps:cNvSpPr txBox="1"/>
                        <wps:spPr>
                          <a:xfrm>
                            <a:off x="0" y="0"/>
                            <a:ext cx="3048000" cy="2065020"/>
                          </a:xfrm>
                          <a:prstGeom prst="rect">
                            <a:avLst/>
                          </a:prstGeom>
                          <a:solidFill>
                            <a:schemeClr val="lt1"/>
                          </a:solidFill>
                          <a:ln w="6350">
                            <a:solidFill>
                              <a:prstClr val="black"/>
                            </a:solidFill>
                          </a:ln>
                        </wps:spPr>
                        <wps:txbx>
                          <w:txbxContent>
                            <w:p w14:paraId="30C64716" w14:textId="43446C4A" w:rsidR="00A60F3F" w:rsidRDefault="00A60F3F" w:rsidP="00A60F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2FB2395" wp14:editId="5DF6D249">
                                    <wp:extent cx="2851150" cy="1613035"/>
                                    <wp:effectExtent l="0" t="0" r="6350" b="6350"/>
                                    <wp:docPr id="1185271453"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287" name="Imagen 7"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873632" cy="1625754"/>
                                            </a:xfrm>
                                            <a:prstGeom prst="rect">
                                              <a:avLst/>
                                            </a:prstGeom>
                                          </pic:spPr>
                                        </pic:pic>
                                      </a:graphicData>
                                    </a:graphic>
                                  </wp:inline>
                                </w:drawing>
                              </w:r>
                            </w:p>
                            <w:p w14:paraId="41A1E106" w14:textId="0A43EE46" w:rsidR="00A60F3F" w:rsidRPr="00D67462" w:rsidRDefault="00A60F3F" w:rsidP="00A60F3F">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w:t>
                              </w:r>
                              <w:r w:rsidR="0072233E">
                                <w:rPr>
                                  <w:rFonts w:ascii="HelveticaNeueLT Std Lt Cn" w:hAnsi="HelveticaNeueLT Std Lt Cn"/>
                                  <w:b/>
                                  <w:bCs/>
                                  <w:sz w:val="18"/>
                                  <w:szCs w:val="18"/>
                                  <w:lang w:val="es-AR"/>
                                </w:rPr>
                                <w:t>Normal Multivariada</w:t>
                              </w:r>
                              <w:r>
                                <w:rPr>
                                  <w:rFonts w:ascii="HelveticaNeueLT Std Lt Cn" w:hAnsi="HelveticaNeueLT Std Lt Cn"/>
                                  <w:b/>
                                  <w:bCs/>
                                  <w:sz w:val="18"/>
                                  <w:szCs w:val="18"/>
                                  <w:lang w:val="es-AR"/>
                                </w:rPr>
                                <w:t xml:space="preserve">” </w:t>
                              </w:r>
                            </w:p>
                            <w:p w14:paraId="7A426856" w14:textId="77777777" w:rsidR="00A60F3F" w:rsidRPr="00D67462" w:rsidRDefault="00A60F3F" w:rsidP="00A60F3F">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2E04B9" id="_x0000_s1032" type="#_x0000_t202" style="position:absolute;left:0;text-align:left;margin-left:253.3pt;margin-top:125.75pt;width:240pt;height:162.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W7X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" fillcolor="white [3201]" strokeweight=".5pt">
                  <v:textbox>
                    <w:txbxContent>
                      <w:p w14:paraId="30C64716" w14:textId="43446C4A" w:rsidR="00A60F3F" w:rsidRDefault="00A60F3F" w:rsidP="00A60F3F">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2FB2395" wp14:editId="5DF6D249">
                              <wp:extent cx="2851150" cy="1613035"/>
                              <wp:effectExtent l="0" t="0" r="6350" b="6350"/>
                              <wp:docPr id="1185271453"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287" name="Imagen 7"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873632" cy="1625754"/>
                                      </a:xfrm>
                                      <a:prstGeom prst="rect">
                                        <a:avLst/>
                                      </a:prstGeom>
                                    </pic:spPr>
                                  </pic:pic>
                                </a:graphicData>
                              </a:graphic>
                            </wp:inline>
                          </w:drawing>
                        </w:r>
                      </w:p>
                      <w:p w14:paraId="41A1E106" w14:textId="0A43EE46" w:rsidR="00A60F3F" w:rsidRPr="00D67462" w:rsidRDefault="00A60F3F" w:rsidP="00A60F3F">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7</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w:t>
                        </w:r>
                        <w:r w:rsidR="0072233E">
                          <w:rPr>
                            <w:rFonts w:ascii="HelveticaNeueLT Std Lt Cn" w:hAnsi="HelveticaNeueLT Std Lt Cn"/>
                            <w:b/>
                            <w:bCs/>
                            <w:sz w:val="18"/>
                            <w:szCs w:val="18"/>
                            <w:lang w:val="es-AR"/>
                          </w:rPr>
                          <w:t>Normal Multivariada</w:t>
                        </w:r>
                        <w:r>
                          <w:rPr>
                            <w:rFonts w:ascii="HelveticaNeueLT Std Lt Cn" w:hAnsi="HelveticaNeueLT Std Lt Cn"/>
                            <w:b/>
                            <w:bCs/>
                            <w:sz w:val="18"/>
                            <w:szCs w:val="18"/>
                            <w:lang w:val="es-AR"/>
                          </w:rPr>
                          <w:t xml:space="preserve">” </w:t>
                        </w:r>
                      </w:p>
                      <w:p w14:paraId="7A426856" w14:textId="77777777" w:rsidR="00A60F3F" w:rsidRPr="00D67462" w:rsidRDefault="00A60F3F" w:rsidP="00A60F3F">
                        <w:pPr>
                          <w:jc w:val="center"/>
                          <w:rPr>
                            <w:lang w:val="es-AR"/>
                          </w:rPr>
                        </w:pPr>
                      </w:p>
                    </w:txbxContent>
                  </v:textbox>
                  <w10:wrap type="square"/>
                </v:shape>
              </w:pict>
            </mc:Fallback>
          </mc:AlternateContent>
        </w:r>
        <w:r w:rsidR="008C5708" w:rsidRPr="008C5708" w:rsidDel="00BD6469">
          <w:delText>Se empleará para este caso de estudio el editor de código Vscode. La versión de Python empleada fue la 3.11</w:delText>
        </w:r>
        <w:r w:rsidR="0003409D" w:rsidDel="00BD6469">
          <w:delText>.9</w:delText>
        </w:r>
        <w:r w:rsidR="008C5708" w:rsidRPr="008C5708" w:rsidDel="00BD6469">
          <w:delText xml:space="preserve">, creándose un entorno virtual para tal fin, con la finalidad de establecer correctamente las dependencias de los paquetes de librería instalados para </w:delText>
        </w:r>
        <w:r w:rsidR="006B24E2" w:rsidDel="00BD6469">
          <w:delText xml:space="preserve">la versión de </w:delText>
        </w:r>
        <w:r w:rsidR="008C5708" w:rsidRPr="008C5708" w:rsidDel="00BD6469">
          <w:delText xml:space="preserve">python. Se utilizó una laptop con </w:delText>
        </w:r>
        <w:r w:rsidR="009E417A" w:rsidDel="00BD6469">
          <w:delText>64</w:delText>
        </w:r>
        <w:r w:rsidR="008C5708" w:rsidRPr="008C5708" w:rsidDel="00BD6469">
          <w:delText xml:space="preserve"> GB de memoria RAM, micro Intel core I7 de </w:delText>
        </w:r>
        <w:r w:rsidR="00F179C9" w:rsidDel="00BD6469">
          <w:delText>décim</w:delText>
        </w:r>
        <w:r w:rsidR="006B24E2" w:rsidDel="00BD6469">
          <w:delText>a</w:delText>
        </w:r>
        <w:r w:rsidR="009E417A" w:rsidDel="00BD6469">
          <w:delText xml:space="preserve"> tercer</w:delText>
        </w:r>
        <w:r w:rsidR="00F179C9" w:rsidDel="00BD6469">
          <w:delText>a</w:delText>
        </w:r>
        <w:r w:rsidR="008C5708" w:rsidRPr="008C5708" w:rsidDel="00BD6469">
          <w:delText xml:space="preserve"> generación. Las extensiones principales necesarias a instalar fueron jupyter notebook</w:delText>
        </w:r>
        <w:r w:rsidR="006B24E2" w:rsidDel="00BD6469">
          <w:delText xml:space="preserve"> [7] </w:delText>
        </w:r>
        <w:r w:rsidR="008C5708" w:rsidRPr="008C5708" w:rsidDel="00BD6469">
          <w:delText>y WSL</w:delText>
        </w:r>
        <w:r w:rsidR="006B24E2" w:rsidDel="00BD6469">
          <w:delText xml:space="preserve"> </w:delText>
        </w:r>
        <w:r w:rsidR="007434DD" w:rsidDel="00BD6469">
          <w:delText>(Windows Subsystem Linux)</w:delText>
        </w:r>
        <w:r w:rsidR="00B07FF3" w:rsidDel="00BD6469">
          <w:delText xml:space="preserve"> [8]</w:delText>
        </w:r>
        <w:r w:rsidR="008C5708" w:rsidRPr="008C5708" w:rsidDel="00BD6469">
          <w:delText>.</w:delText>
        </w:r>
        <w:r w:rsidR="00CD6C77" w:rsidDel="00BD6469">
          <w:delText xml:space="preserve"> </w:delText>
        </w:r>
        <w:r w:rsidR="00CD6C77" w:rsidRPr="008F5DD2" w:rsidDel="00BD6469">
          <w:delText>Se pueden ver más detalles de la implementación en el repositorio del proyecto [</w:delText>
        </w:r>
        <w:r w:rsidR="00DD7863" w:rsidRPr="008F5DD2" w:rsidDel="00BD6469">
          <w:delText>9</w:delText>
        </w:r>
        <w:r w:rsidR="00CD6C77" w:rsidRPr="008F5DD2" w:rsidDel="00BD6469">
          <w:delText>].</w:delText>
        </w:r>
      </w:del>
    </w:p>
    <w:p w14:paraId="0EEFFACA" w14:textId="291DE92B" w:rsidR="00C866D2" w:rsidDel="00BD6469" w:rsidRDefault="00611498" w:rsidP="00FD2616">
      <w:pPr>
        <w:pStyle w:val="Ttulo1erNivel"/>
        <w:numPr>
          <w:ilvl w:val="1"/>
          <w:numId w:val="20"/>
        </w:numPr>
        <w:rPr>
          <w:del w:id="311" w:author="Carlos Binker" w:date="2024-09-11T11:16:00Z"/>
        </w:rPr>
      </w:pPr>
      <w:del w:id="312" w:author="Carlos Binker" w:date="2024-09-11T11:16:00Z">
        <w:r w:rsidDel="00BD6469">
          <w:delText xml:space="preserve">Importación de módulos </w:delText>
        </w:r>
        <w:r w:rsidR="00C9295D" w:rsidDel="00BD6469">
          <w:delText>para python 3.11</w:delText>
        </w:r>
      </w:del>
    </w:p>
    <w:p w14:paraId="6BE3376F" w14:textId="577CD473" w:rsidR="00C866D2" w:rsidDel="00BD6469" w:rsidRDefault="00EF3BC3" w:rsidP="001B431E">
      <w:pPr>
        <w:pStyle w:val="Textoindependiente"/>
        <w:spacing w:after="120"/>
        <w:ind w:left="284"/>
        <w:jc w:val="both"/>
        <w:rPr>
          <w:del w:id="313" w:author="Carlos Binker" w:date="2024-09-11T11:16:00Z"/>
        </w:rPr>
      </w:pPr>
      <w:del w:id="314" w:author="Carlos Binker" w:date="2024-09-11T11:16:00Z">
        <w:r w:rsidDel="00BD6469">
          <w:delText>En este estudio se utilizar</w:delText>
        </w:r>
        <w:r w:rsidR="00131D42" w:rsidDel="00BD6469">
          <w:delText>án las siguientes librerías</w:delText>
        </w:r>
        <w:r w:rsidR="00884BE1" w:rsidDel="00BD6469">
          <w:delText xml:space="preserve"> de código abierto</w:delText>
        </w:r>
        <w:r w:rsidR="00131D42" w:rsidDel="00BD6469">
          <w:delText xml:space="preserve">: </w:delText>
        </w:r>
        <w:r w:rsidR="00732825" w:rsidDel="00BD6469">
          <w:delText>pandas [</w:delText>
        </w:r>
        <w:r w:rsidR="009444F2" w:rsidDel="00BD6469">
          <w:delText>10</w:delText>
        </w:r>
        <w:r w:rsidR="00732825" w:rsidDel="00BD6469">
          <w:delText>], numpy [</w:delText>
        </w:r>
        <w:r w:rsidR="009444F2" w:rsidDel="00BD6469">
          <w:delText>11</w:delText>
        </w:r>
        <w:r w:rsidR="00732825" w:rsidDel="00BD6469">
          <w:delText xml:space="preserve">], </w:delText>
        </w:r>
        <w:r w:rsidR="00586446" w:rsidDel="00BD6469">
          <w:delText>matplotlib</w:delText>
        </w:r>
        <w:r w:rsidR="002E030C" w:rsidDel="00BD6469">
          <w:delText>.p</w:delText>
        </w:r>
        <w:r w:rsidR="007A0276" w:rsidDel="00BD6469">
          <w:delText>yp</w:delText>
        </w:r>
        <w:r w:rsidR="002E030C" w:rsidDel="00BD6469">
          <w:delText>lot</w:delText>
        </w:r>
        <w:r w:rsidR="00586446" w:rsidDel="00BD6469">
          <w:delText xml:space="preserve"> [12], </w:delText>
        </w:r>
        <w:r w:rsidR="006F7BCB" w:rsidDel="00BD6469">
          <w:delText>joblib [</w:delText>
        </w:r>
        <w:r w:rsidR="009444F2" w:rsidDel="00BD6469">
          <w:delText>1</w:delText>
        </w:r>
        <w:r w:rsidR="00586446" w:rsidDel="00BD6469">
          <w:delText>3</w:delText>
        </w:r>
        <w:r w:rsidR="006F7BCB" w:rsidDel="00BD6469">
          <w:delText>]</w:delText>
        </w:r>
        <w:r w:rsidR="00C23CB6" w:rsidDel="00BD6469">
          <w:delText xml:space="preserve">, </w:delText>
        </w:r>
        <w:r w:rsidR="006F7BCB" w:rsidDel="00BD6469">
          <w:delText>clear_output</w:delText>
        </w:r>
        <w:r w:rsidR="00C23CB6" w:rsidDel="00BD6469">
          <w:delText xml:space="preserve">, </w:delText>
        </w:r>
        <w:r w:rsidR="00C23CB6" w:rsidRPr="00C23CB6" w:rsidDel="00BD6469">
          <w:delText>LogisticRegression</w:delText>
        </w:r>
        <w:r w:rsidR="00E01FC5" w:rsidDel="00BD6469">
          <w:delText xml:space="preserve"> </w:delText>
        </w:r>
        <w:r w:rsidR="00C23CB6" w:rsidDel="00BD6469">
          <w:delText>[1</w:delText>
        </w:r>
        <w:r w:rsidR="00C94EF3" w:rsidDel="00BD6469">
          <w:delText>4</w:delText>
        </w:r>
        <w:r w:rsidR="00C23CB6" w:rsidDel="00BD6469">
          <w:delText xml:space="preserve">], </w:delText>
        </w:r>
        <w:r w:rsidR="00222F75" w:rsidRPr="00222F75" w:rsidDel="00BD6469">
          <w:delText>multivariate_normal</w:delText>
        </w:r>
        <w:r w:rsidR="00222F75" w:rsidDel="00BD6469">
          <w:delText xml:space="preserve"> [15], </w:delText>
        </w:r>
        <w:r w:rsidR="00623450" w:rsidRPr="00623450" w:rsidDel="00BD6469">
          <w:delText>RandomForestClassifier</w:delText>
        </w:r>
        <w:r w:rsidR="00623450" w:rsidDel="00BD6469">
          <w:delText xml:space="preserve"> [16]</w:delText>
        </w:r>
        <w:r w:rsidR="003C06F4" w:rsidDel="00BD6469">
          <w:delText xml:space="preserve"> y </w:delText>
        </w:r>
        <w:r w:rsidR="003F3276" w:rsidRPr="003F3276" w:rsidDel="00BD6469">
          <w:delText>tqdm</w:delText>
        </w:r>
        <w:r w:rsidR="003F3276" w:rsidDel="00BD6469">
          <w:delText xml:space="preserve"> [17]</w:delText>
        </w:r>
        <w:r w:rsidR="003C06F4" w:rsidDel="00BD6469">
          <w:delText>.</w:delText>
        </w:r>
      </w:del>
    </w:p>
    <w:p w14:paraId="4BCBF695" w14:textId="4AE4511F" w:rsidR="009B780E" w:rsidDel="00BD6469" w:rsidRDefault="00F255F5" w:rsidP="0005318D">
      <w:pPr>
        <w:pStyle w:val="Ttulo1erNivel"/>
        <w:numPr>
          <w:ilvl w:val="1"/>
          <w:numId w:val="20"/>
        </w:numPr>
        <w:jc w:val="both"/>
        <w:rPr>
          <w:del w:id="315" w:author="Carlos Binker" w:date="2024-09-11T11:16:00Z"/>
        </w:rPr>
      </w:pPr>
      <w:del w:id="316" w:author="Carlos Binker" w:date="2024-09-11T11:16:00Z">
        <w:r w:rsidDel="00BD6469">
          <w:delText xml:space="preserve">Lectura y limpieza de los datasets. </w:delText>
        </w:r>
        <w:r w:rsidR="00736146" w:rsidDel="00BD6469">
          <w:delText>División del dataset en datos de entrenamiento, validación y prueba</w:delText>
        </w:r>
      </w:del>
    </w:p>
    <w:p w14:paraId="455EE7AD" w14:textId="1D7AEABD" w:rsidR="00185F7A" w:rsidRPr="003563A4" w:rsidDel="00BD6469" w:rsidRDefault="00B52361" w:rsidP="00290801">
      <w:pPr>
        <w:pStyle w:val="Textoindependiente"/>
        <w:spacing w:after="120"/>
        <w:ind w:firstLine="284"/>
        <w:jc w:val="both"/>
        <w:rPr>
          <w:del w:id="317" w:author="Carlos Binker" w:date="2024-09-11T11:16:00Z"/>
        </w:rPr>
      </w:pPr>
      <w:del w:id="318" w:author="Carlos Binker" w:date="2024-09-11T11:16:00Z">
        <w:r w:rsidDel="00BD6469">
          <w:delText xml:space="preserve">A </w:delText>
        </w:r>
        <w:r w:rsidR="005D61CE" w:rsidDel="00BD6469">
          <w:delText>continuación,</w:delText>
        </w:r>
        <w:r w:rsidDel="00BD6469">
          <w:delText xml:space="preserve"> </w:delText>
        </w:r>
        <w:r w:rsidR="00D145E3" w:rsidDel="00BD6469">
          <w:delText xml:space="preserve">se indica </w:delText>
        </w:r>
        <w:r w:rsidR="00980B1C" w:rsidDel="00BD6469">
          <w:delText xml:space="preserve">como se procedió en primer lugar </w:delText>
        </w:r>
        <w:r w:rsidR="008059EA" w:rsidDel="00BD6469">
          <w:delText>a la limpieza de los datasets y luego a la separación de los datos en entrenami</w:delText>
        </w:r>
        <w:r w:rsidR="003907E4" w:rsidDel="00BD6469">
          <w:delText>ento, validación y prueb</w:delText>
        </w:r>
        <w:r w:rsidR="00CE2781" w:rsidDel="00BD6469">
          <w:delText xml:space="preserve">a, </w:delText>
        </w:r>
        <w:r w:rsidR="008059EA" w:rsidDel="00BD6469">
          <w:delText xml:space="preserve"> observar</w:delText>
        </w:r>
        <w:r w:rsidR="005D61CE" w:rsidDel="00BD6469">
          <w:delText xml:space="preserve">  </w:delText>
        </w:r>
        <w:r w:rsidR="00B27235" w:rsidDel="00BD6469">
          <w:delText xml:space="preserve">el detalle en </w:delText>
        </w:r>
        <w:r w:rsidR="005D61CE" w:rsidDel="00BD6469">
          <w:delText>la Figura 5.</w:delText>
        </w:r>
        <w:r w:rsidR="00DE185D" w:rsidDel="00BD6469">
          <w:delText xml:space="preserve"> Como puede observarse se ha</w:delText>
        </w:r>
        <w:r w:rsidR="003147D1" w:rsidDel="00BD6469">
          <w:delText>n</w:delText>
        </w:r>
        <w:r w:rsidR="00DE185D" w:rsidDel="00BD6469">
          <w:delText xml:space="preserve"> suprimido </w:delText>
        </w:r>
        <w:r w:rsidR="00A2102E" w:rsidDel="00BD6469">
          <w:delText>las columnas</w:delText>
        </w:r>
        <w:r w:rsidR="00DE185D" w:rsidDel="00BD6469">
          <w:delText xml:space="preserve"> </w:delText>
        </w:r>
        <w:r w:rsidR="003147D1" w:rsidRPr="00A2102E" w:rsidDel="00BD6469">
          <w:rPr>
            <w:i/>
            <w:iCs/>
          </w:rPr>
          <w:delText>Fire Alarm</w:delText>
        </w:r>
        <w:r w:rsidR="001C5D0D" w:rsidDel="00BD6469">
          <w:rPr>
            <w:i/>
            <w:iCs/>
          </w:rPr>
          <w:delText xml:space="preserve"> </w:delText>
        </w:r>
        <w:r w:rsidR="001C5D0D" w:rsidRPr="001C5D0D" w:rsidDel="00BD6469">
          <w:delText>(que es una variable  binaria predictora de presencia de fuego)</w:delText>
        </w:r>
        <w:r w:rsidR="00A2102E" w:rsidRPr="001C5D0D" w:rsidDel="00BD6469">
          <w:delText>,</w:delText>
        </w:r>
        <w:r w:rsidR="00A2102E" w:rsidDel="00BD6469">
          <w:rPr>
            <w:i/>
            <w:iCs/>
          </w:rPr>
          <w:delText xml:space="preserve"> UTC, CNT</w:delText>
        </w:r>
        <w:r w:rsidR="00A3792A" w:rsidDel="00BD6469">
          <w:rPr>
            <w:i/>
            <w:iCs/>
          </w:rPr>
          <w:delText xml:space="preserve"> </w:delText>
        </w:r>
        <w:r w:rsidR="00A3792A" w:rsidRPr="00A3792A" w:rsidDel="00BD6469">
          <w:delText>y la columna 0 de índices</w:delText>
        </w:r>
        <w:r w:rsidR="00A3792A" w:rsidDel="00BD6469">
          <w:rPr>
            <w:i/>
            <w:iCs/>
          </w:rPr>
          <w:delText xml:space="preserve">, </w:delText>
        </w:r>
        <w:r w:rsidR="00A3792A" w:rsidRPr="00A3792A" w:rsidDel="00BD6469">
          <w:delText xml:space="preserve">siendo </w:delText>
        </w:r>
        <w:r w:rsidR="004F7E3C" w:rsidDel="00BD6469">
          <w:delText xml:space="preserve">estas últimas </w:delText>
        </w:r>
        <w:r w:rsidR="00A3792A" w:rsidRPr="00A3792A" w:rsidDel="00BD6469">
          <w:delText>tres irrelevantes para nuestro estudio.</w:delText>
        </w:r>
        <w:r w:rsidR="00A3792A" w:rsidDel="00BD6469">
          <w:rPr>
            <w:i/>
            <w:iCs/>
          </w:rPr>
          <w:delText xml:space="preserve"> </w:delText>
        </w:r>
        <w:r w:rsidR="003147D1" w:rsidDel="00BD6469">
          <w:delText xml:space="preserve"> </w:delText>
        </w:r>
        <w:r w:rsidR="00016035" w:rsidDel="00BD6469">
          <w:delText xml:space="preserve">Notar que el método dropna() </w:delText>
        </w:r>
        <w:r w:rsidR="00ED2632" w:rsidDel="00BD6469">
          <w:delText xml:space="preserve">en ambos datasets </w:delText>
        </w:r>
        <w:r w:rsidR="00E41A02" w:rsidDel="00BD6469">
          <w:delText xml:space="preserve"> e</w:delText>
        </w:r>
        <w:r w:rsidR="00016035" w:rsidDel="00BD6469">
          <w:delText xml:space="preserve">limina todas las filas </w:delText>
        </w:r>
        <w:r w:rsidR="00ED2632" w:rsidDel="00BD6469">
          <w:delText xml:space="preserve">que tengan faltantes de datos. </w:delText>
        </w:r>
        <w:r w:rsidR="0047402C" w:rsidDel="00BD6469">
          <w:delText xml:space="preserve">Por otro lado, </w:delText>
        </w:r>
        <w:r w:rsidR="00756226" w:rsidDel="00BD6469">
          <w:delText>en cuanto a la división de los datos</w:delText>
        </w:r>
        <w:r w:rsidR="00E728E8" w:rsidDel="00BD6469">
          <w:delText xml:space="preserve"> en entrenamiento, validación y prueba</w:delText>
        </w:r>
        <w:r w:rsidR="00756226" w:rsidDel="00BD6469">
          <w:delText xml:space="preserve">, </w:delText>
        </w:r>
        <w:r w:rsidR="007B0150" w:rsidDel="00BD6469">
          <w:delText xml:space="preserve">primero </w:delText>
        </w:r>
        <w:r w:rsidR="00756226" w:rsidDel="00BD6469">
          <w:delText>el método sample()</w:delText>
        </w:r>
        <w:r w:rsidR="006F2005" w:rsidDel="00BD6469">
          <w:delText xml:space="preserve"> aleatoriza </w:delText>
        </w:r>
        <w:r w:rsidR="007B0150" w:rsidDel="00BD6469">
          <w:delText>todo</w:delText>
        </w:r>
        <w:r w:rsidR="00DE6DD6" w:rsidDel="00BD6469">
          <w:delText xml:space="preserve"> </w:delText>
        </w:r>
        <w:r w:rsidR="007B0150" w:rsidDel="00BD6469">
          <w:delText>el dataset completo</w:delText>
        </w:r>
        <w:r w:rsidR="00DE6DD6" w:rsidDel="00BD6469">
          <w:delText xml:space="preserve">, </w:delText>
        </w:r>
        <w:r w:rsidR="007B0150" w:rsidDel="00BD6469">
          <w:delText xml:space="preserve">esto se indica con </w:delText>
        </w:r>
        <w:r w:rsidR="00DE6DD6" w:rsidDel="00BD6469">
          <w:delText>frac=1,</w:delText>
        </w:r>
        <w:r w:rsidR="006F2005" w:rsidDel="00BD6469">
          <w:delText xml:space="preserve"> </w:delText>
        </w:r>
        <w:r w:rsidR="00B03D79" w:rsidDel="00BD6469">
          <w:delText xml:space="preserve">luego el término </w:delText>
        </w:r>
        <w:r w:rsidR="003F07C0" w:rsidRPr="00404AB1" w:rsidDel="00BD6469">
          <w:rPr>
            <w:i/>
            <w:iCs/>
          </w:rPr>
          <w:delText>int(.6*len(humo)</w:delText>
        </w:r>
        <w:r w:rsidR="00404AB1" w:rsidRPr="00404AB1" w:rsidDel="00BD6469">
          <w:rPr>
            <w:i/>
            <w:iCs/>
          </w:rPr>
          <w:delText>)</w:delText>
        </w:r>
        <w:r w:rsidR="00404AB1" w:rsidDel="00BD6469">
          <w:delText xml:space="preserve">, toma el 60% </w:delText>
        </w:r>
        <w:r w:rsidR="007B3582" w:rsidDel="00BD6469">
          <w:delText xml:space="preserve">de los datos </w:delText>
        </w:r>
        <w:r w:rsidR="003563A4" w:rsidDel="00BD6469">
          <w:delText xml:space="preserve">para entrenamiento. El segundo parámetro </w:delText>
        </w:r>
        <w:r w:rsidR="003563A4" w:rsidRPr="00404AB1" w:rsidDel="00BD6469">
          <w:rPr>
            <w:i/>
            <w:iCs/>
          </w:rPr>
          <w:delText>int(.</w:delText>
        </w:r>
        <w:r w:rsidR="003563A4" w:rsidDel="00BD6469">
          <w:rPr>
            <w:i/>
            <w:iCs/>
          </w:rPr>
          <w:delText>8</w:delText>
        </w:r>
        <w:r w:rsidR="003563A4" w:rsidRPr="00404AB1" w:rsidDel="00BD6469">
          <w:rPr>
            <w:i/>
            <w:iCs/>
          </w:rPr>
          <w:delText>*len(humo))</w:delText>
        </w:r>
        <w:r w:rsidR="003563A4" w:rsidDel="00BD6469">
          <w:delText xml:space="preserve">, toma </w:delText>
        </w:r>
        <w:r w:rsidR="00C90E73" w:rsidDel="00BD6469">
          <w:delText xml:space="preserve">el 20% del dataset para validación, quedando por lo tanto el 20% final </w:delText>
        </w:r>
        <w:r w:rsidR="003A1749" w:rsidDel="00BD6469">
          <w:delText>reservado para datos de prueba del modelo.</w:delText>
        </w:r>
      </w:del>
    </w:p>
    <w:p w14:paraId="3D1DB6B7" w14:textId="501961EA" w:rsidR="008842AE" w:rsidDel="00BD6469" w:rsidRDefault="000F2026" w:rsidP="008842AE">
      <w:pPr>
        <w:pStyle w:val="Ttulo1erNivel"/>
        <w:numPr>
          <w:ilvl w:val="1"/>
          <w:numId w:val="20"/>
        </w:numPr>
        <w:rPr>
          <w:del w:id="319" w:author="Carlos Binker" w:date="2024-09-11T11:17:00Z"/>
        </w:rPr>
      </w:pPr>
      <w:del w:id="320" w:author="Carlos Binker" w:date="2024-09-11T11:17:00Z">
        <w:r w:rsidDel="00BD6469">
          <w:rPr>
            <w:b w:val="0"/>
            <w:bCs w:val="0"/>
            <w:noProof/>
          </w:rPr>
          <mc:AlternateContent>
            <mc:Choice Requires="wps">
              <w:drawing>
                <wp:anchor distT="0" distB="0" distL="114300" distR="114300" simplePos="0" relativeHeight="251649024" behindDoc="0" locked="0" layoutInCell="1" allowOverlap="1" wp14:anchorId="5A84AB98" wp14:editId="292B3929">
                  <wp:simplePos x="0" y="0"/>
                  <wp:positionH relativeFrom="column">
                    <wp:posOffset>3282315</wp:posOffset>
                  </wp:positionH>
                  <wp:positionV relativeFrom="paragraph">
                    <wp:posOffset>94615</wp:posOffset>
                  </wp:positionV>
                  <wp:extent cx="2863850" cy="1847850"/>
                  <wp:effectExtent l="0" t="0" r="12700" b="19050"/>
                  <wp:wrapSquare wrapText="bothSides"/>
                  <wp:docPr id="552510934" name="Cuadro de texto 3"/>
                  <wp:cNvGraphicFramePr/>
                  <a:graphic xmlns:a="http://schemas.openxmlformats.org/drawingml/2006/main">
                    <a:graphicData uri="http://schemas.microsoft.com/office/word/2010/wordprocessingShape">
                      <wps:wsp>
                        <wps:cNvSpPr txBox="1"/>
                        <wps:spPr>
                          <a:xfrm>
                            <a:off x="0" y="0"/>
                            <a:ext cx="2863850" cy="1847850"/>
                          </a:xfrm>
                          <a:prstGeom prst="rect">
                            <a:avLst/>
                          </a:prstGeom>
                          <a:solidFill>
                            <a:schemeClr val="lt1"/>
                          </a:solidFill>
                          <a:ln w="6350">
                            <a:solidFill>
                              <a:prstClr val="black"/>
                            </a:solidFill>
                          </a:ln>
                        </wps:spPr>
                        <wps:txbx>
                          <w:txbxContent>
                            <w:p w14:paraId="74EFEF78" w14:textId="4B017CEF" w:rsidR="0009116D" w:rsidRDefault="00516BE9" w:rsidP="0009116D">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1322AD3A" wp14:editId="08BC6B64">
                                    <wp:extent cx="2858770" cy="1379855"/>
                                    <wp:effectExtent l="0" t="0" r="0" b="0"/>
                                    <wp:docPr id="386027316"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4219" name="Imagen 3"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58770" cy="1379855"/>
                                            </a:xfrm>
                                            <a:prstGeom prst="rect">
                                              <a:avLst/>
                                            </a:prstGeom>
                                          </pic:spPr>
                                        </pic:pic>
                                      </a:graphicData>
                                    </a:graphic>
                                  </wp:inline>
                                </w:drawing>
                              </w:r>
                            </w:p>
                            <w:p w14:paraId="33C2C6B4" w14:textId="1DB37D5E" w:rsidR="0009116D" w:rsidRPr="00D67462" w:rsidRDefault="0009116D" w:rsidP="00361127">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w:t>
                              </w:r>
                              <w:r w:rsidR="00B5701E">
                                <w:rPr>
                                  <w:rFonts w:ascii="HelveticaNeueLT Std Lt Cn" w:hAnsi="HelveticaNeueLT Std Lt Cn"/>
                                  <w:b/>
                                  <w:bCs/>
                                  <w:sz w:val="18"/>
                                  <w:szCs w:val="18"/>
                                  <w:lang w:val="es-AR"/>
                                </w:rPr>
                                <w:t xml:space="preserve"> para modelos bicategóricos</w:t>
                              </w:r>
                              <w:r>
                                <w:rPr>
                                  <w:rFonts w:ascii="HelveticaNeueLT Std Lt Cn" w:hAnsi="HelveticaNeueLT Std Lt Cn"/>
                                  <w:b/>
                                  <w:bCs/>
                                  <w:sz w:val="18"/>
                                  <w:szCs w:val="18"/>
                                  <w:lang w:val="es-AR"/>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84AB98" id="_x0000_s1033" type="#_x0000_t202" style="position:absolute;left:0;text-align:left;margin-left:258.45pt;margin-top:7.45pt;width:225.5pt;height:14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" fillcolor="white [3201]" strokeweight=".5pt">
                  <v:textbox>
                    <w:txbxContent>
                      <w:p w14:paraId="74EFEF78" w14:textId="4B017CEF" w:rsidR="0009116D" w:rsidRDefault="00516BE9" w:rsidP="0009116D">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1322AD3A" wp14:editId="08BC6B64">
                              <wp:extent cx="2858770" cy="1379855"/>
                              <wp:effectExtent l="0" t="0" r="0" b="0"/>
                              <wp:docPr id="386027316"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4219" name="Imagen 3"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58770" cy="1379855"/>
                                      </a:xfrm>
                                      <a:prstGeom prst="rect">
                                        <a:avLst/>
                                      </a:prstGeom>
                                    </pic:spPr>
                                  </pic:pic>
                                </a:graphicData>
                              </a:graphic>
                            </wp:inline>
                          </w:drawing>
                        </w:r>
                      </w:p>
                      <w:p w14:paraId="33C2C6B4" w14:textId="1DB37D5E" w:rsidR="0009116D" w:rsidRPr="00D67462" w:rsidRDefault="0009116D" w:rsidP="00361127">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Función de evaluación</w:t>
                        </w:r>
                        <w:r w:rsidR="00B5701E">
                          <w:rPr>
                            <w:rFonts w:ascii="HelveticaNeueLT Std Lt Cn" w:hAnsi="HelveticaNeueLT Std Lt Cn"/>
                            <w:b/>
                            <w:bCs/>
                            <w:sz w:val="18"/>
                            <w:szCs w:val="18"/>
                            <w:lang w:val="es-AR"/>
                          </w:rPr>
                          <w:t xml:space="preserve"> para modelos bicategóricos</w:t>
                        </w:r>
                        <w:r>
                          <w:rPr>
                            <w:rFonts w:ascii="HelveticaNeueLT Std Lt Cn" w:hAnsi="HelveticaNeueLT Std Lt Cn"/>
                            <w:b/>
                            <w:bCs/>
                            <w:sz w:val="18"/>
                            <w:szCs w:val="18"/>
                            <w:lang w:val="es-AR"/>
                          </w:rPr>
                          <w:t xml:space="preserve"> (2)</w:t>
                        </w:r>
                      </w:p>
                    </w:txbxContent>
                  </v:textbox>
                  <w10:wrap type="square"/>
                </v:shape>
              </w:pict>
            </mc:Fallback>
          </mc:AlternateContent>
        </w:r>
        <w:r w:rsidR="00AE17BE" w:rsidDel="00BD6469">
          <w:delText>Creación de clases</w:delText>
        </w:r>
        <w:r w:rsidR="00520C09" w:rsidDel="00BD6469">
          <w:delText xml:space="preserve"> para la comparación de </w:delText>
        </w:r>
        <w:r w:rsidR="00047D38" w:rsidDel="00BD6469">
          <w:delText xml:space="preserve">los diferentes </w:delText>
        </w:r>
        <w:r w:rsidR="00520C09" w:rsidDel="00BD6469">
          <w:delText>modelos</w:delText>
        </w:r>
        <w:r w:rsidR="00047D38" w:rsidDel="00BD6469">
          <w:delText xml:space="preserve"> bicategóricos</w:delText>
        </w:r>
      </w:del>
    </w:p>
    <w:p w14:paraId="53712B1A" w14:textId="3610886E" w:rsidR="00884BE1" w:rsidDel="00BD6469" w:rsidRDefault="000F2026" w:rsidP="0035798B">
      <w:pPr>
        <w:pStyle w:val="Textoindependiente"/>
        <w:spacing w:after="120"/>
        <w:ind w:firstLine="284"/>
        <w:jc w:val="both"/>
        <w:rPr>
          <w:del w:id="321" w:author="Carlos Binker" w:date="2024-09-11T11:17:00Z"/>
          <w:lang w:val="es-AR"/>
        </w:rPr>
      </w:pPr>
      <w:del w:id="322" w:author="Carlos Binker" w:date="2024-09-11T11:17:00Z">
        <w:r w:rsidDel="00BD6469">
          <w:rPr>
            <w:noProof/>
            <w:lang w:val="es-AR"/>
          </w:rPr>
          <mc:AlternateContent>
            <mc:Choice Requires="wps">
              <w:drawing>
                <wp:anchor distT="0" distB="0" distL="114300" distR="114300" simplePos="0" relativeHeight="251656192" behindDoc="0" locked="0" layoutInCell="1" allowOverlap="1" wp14:anchorId="0D555143" wp14:editId="1283712F">
                  <wp:simplePos x="0" y="0"/>
                  <wp:positionH relativeFrom="column">
                    <wp:posOffset>12700</wp:posOffset>
                  </wp:positionH>
                  <wp:positionV relativeFrom="paragraph">
                    <wp:posOffset>660400</wp:posOffset>
                  </wp:positionV>
                  <wp:extent cx="3048000" cy="1577975"/>
                  <wp:effectExtent l="0" t="0" r="19050" b="22225"/>
                  <wp:wrapSquare wrapText="bothSides"/>
                  <wp:docPr id="292919864" name="Cuadro de texto 3"/>
                  <wp:cNvGraphicFramePr/>
                  <a:graphic xmlns:a="http://schemas.openxmlformats.org/drawingml/2006/main">
                    <a:graphicData uri="http://schemas.microsoft.com/office/word/2010/wordprocessingShape">
                      <wps:wsp>
                        <wps:cNvSpPr txBox="1"/>
                        <wps:spPr>
                          <a:xfrm>
                            <a:off x="0" y="0"/>
                            <a:ext cx="3048000" cy="1577975"/>
                          </a:xfrm>
                          <a:prstGeom prst="rect">
                            <a:avLst/>
                          </a:prstGeom>
                          <a:solidFill>
                            <a:schemeClr val="lt1"/>
                          </a:solidFill>
                          <a:ln w="6350">
                            <a:solidFill>
                              <a:prstClr val="black"/>
                            </a:solidFill>
                          </a:ln>
                        </wps:spPr>
                        <wps:txbx>
                          <w:txbxContent>
                            <w:p w14:paraId="4F0CD3CE" w14:textId="112ED4E9" w:rsidR="0072233E" w:rsidRDefault="0072233E" w:rsidP="0072233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CAAAE8F" wp14:editId="5F4AFC19">
                                    <wp:extent cx="2808507" cy="1135380"/>
                                    <wp:effectExtent l="0" t="0" r="0" b="7620"/>
                                    <wp:docPr id="1577581361"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0390" name="Imagen 8"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845026" cy="1150143"/>
                                            </a:xfrm>
                                            <a:prstGeom prst="rect">
                                              <a:avLst/>
                                            </a:prstGeom>
                                          </pic:spPr>
                                        </pic:pic>
                                      </a:graphicData>
                                    </a:graphic>
                                  </wp:inline>
                                </w:drawing>
                              </w:r>
                            </w:p>
                            <w:p w14:paraId="3A265F9A" w14:textId="2EDF0A31" w:rsidR="0072233E" w:rsidRPr="00D67462" w:rsidRDefault="0072233E" w:rsidP="0072233E">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8</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“Ran</w:t>
                              </w:r>
                              <w:r w:rsidR="00A23D03">
                                <w:rPr>
                                  <w:rFonts w:ascii="HelveticaNeueLT Std Lt Cn" w:hAnsi="HelveticaNeueLT Std Lt Cn"/>
                                  <w:b/>
                                  <w:bCs/>
                                  <w:sz w:val="18"/>
                                  <w:szCs w:val="18"/>
                                  <w:lang w:val="es-AR"/>
                                </w:rPr>
                                <w:t>dom Forest</w:t>
                              </w:r>
                              <w:r>
                                <w:rPr>
                                  <w:rFonts w:ascii="HelveticaNeueLT Std Lt Cn" w:hAnsi="HelveticaNeueLT Std Lt Cn"/>
                                  <w:b/>
                                  <w:bCs/>
                                  <w:sz w:val="18"/>
                                  <w:szCs w:val="18"/>
                                  <w:lang w:val="es-AR"/>
                                </w:rPr>
                                <w:t xml:space="preserve">” </w:t>
                              </w:r>
                            </w:p>
                            <w:p w14:paraId="6D2E61A5" w14:textId="77777777" w:rsidR="0072233E" w:rsidRPr="00D67462" w:rsidRDefault="0072233E" w:rsidP="0072233E">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555143" id="_x0000_s1034" type="#_x0000_t202" style="position:absolute;left:0;text-align:left;margin-left:1pt;margin-top:52pt;width:240pt;height:124.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" fillcolor="white [3201]" strokeweight=".5pt">
                  <v:textbox>
                    <w:txbxContent>
                      <w:p w14:paraId="4F0CD3CE" w14:textId="112ED4E9" w:rsidR="0072233E" w:rsidRDefault="0072233E" w:rsidP="0072233E">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CAAAE8F" wp14:editId="5F4AFC19">
                              <wp:extent cx="2808507" cy="1135380"/>
                              <wp:effectExtent l="0" t="0" r="0" b="7620"/>
                              <wp:docPr id="1577581361"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0390" name="Imagen 8"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845026" cy="1150143"/>
                                      </a:xfrm>
                                      <a:prstGeom prst="rect">
                                        <a:avLst/>
                                      </a:prstGeom>
                                    </pic:spPr>
                                  </pic:pic>
                                </a:graphicData>
                              </a:graphic>
                            </wp:inline>
                          </w:drawing>
                        </w:r>
                      </w:p>
                      <w:p w14:paraId="3A265F9A" w14:textId="2EDF0A31" w:rsidR="0072233E" w:rsidRPr="00D67462" w:rsidRDefault="0072233E" w:rsidP="0072233E">
                        <w:pPr>
                          <w:spacing w:before="120"/>
                          <w:jc w:val="center"/>
                          <w:rPr>
                            <w:rFonts w:ascii="HelveticaNeueLT Std Lt Cn" w:hAnsi="HelveticaNeueLT Std Lt Cn"/>
                            <w:b/>
                            <w:bCs/>
                            <w:sz w:val="18"/>
                            <w:szCs w:val="18"/>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8</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Entrenamiento, predicción y g</w:t>
                        </w:r>
                        <w:r>
                          <w:rPr>
                            <w:rFonts w:ascii="HelveticaNeueLT Std Lt Cn" w:hAnsi="HelveticaNeueLT Std Lt Cn"/>
                            <w:b/>
                            <w:bCs/>
                            <w:sz w:val="18"/>
                            <w:szCs w:val="18"/>
                            <w:lang w:val="es-AR"/>
                          </w:rPr>
                          <w:t>eneración de la clase “Ran</w:t>
                        </w:r>
                        <w:r w:rsidR="00A23D03">
                          <w:rPr>
                            <w:rFonts w:ascii="HelveticaNeueLT Std Lt Cn" w:hAnsi="HelveticaNeueLT Std Lt Cn"/>
                            <w:b/>
                            <w:bCs/>
                            <w:sz w:val="18"/>
                            <w:szCs w:val="18"/>
                            <w:lang w:val="es-AR"/>
                          </w:rPr>
                          <w:t>dom Forest</w:t>
                        </w:r>
                        <w:r>
                          <w:rPr>
                            <w:rFonts w:ascii="HelveticaNeueLT Std Lt Cn" w:hAnsi="HelveticaNeueLT Std Lt Cn"/>
                            <w:b/>
                            <w:bCs/>
                            <w:sz w:val="18"/>
                            <w:szCs w:val="18"/>
                            <w:lang w:val="es-AR"/>
                          </w:rPr>
                          <w:t xml:space="preserve">” </w:t>
                        </w:r>
                      </w:p>
                      <w:p w14:paraId="6D2E61A5" w14:textId="77777777" w:rsidR="0072233E" w:rsidRPr="00D67462" w:rsidRDefault="0072233E" w:rsidP="0072233E">
                        <w:pPr>
                          <w:jc w:val="center"/>
                          <w:rPr>
                            <w:lang w:val="es-AR"/>
                          </w:rPr>
                        </w:pPr>
                      </w:p>
                    </w:txbxContent>
                  </v:textbox>
                  <w10:wrap type="square"/>
                </v:shape>
              </w:pict>
            </mc:Fallback>
          </mc:AlternateContent>
        </w:r>
        <w:r w:rsidR="0035798B" w:rsidRPr="0035798B" w:rsidDel="00BD6469">
          <w:rPr>
            <w:lang w:val="es-AR"/>
          </w:rPr>
          <w:delText>Para comparar los modelos se crearán clases que envuelvan el modelo y permitan entrenarlo y evaluarlo de forma sencilla</w:delText>
        </w:r>
        <w:r w:rsidR="0035798B" w:rsidDel="00BD6469">
          <w:rPr>
            <w:lang w:val="es-AR"/>
          </w:rPr>
          <w:delText xml:space="preserve">, observar </w:delText>
        </w:r>
        <w:r w:rsidR="00BB7671" w:rsidDel="00BD6469">
          <w:rPr>
            <w:lang w:val="es-AR"/>
          </w:rPr>
          <w:delText xml:space="preserve">al respecto </w:delText>
        </w:r>
        <w:r w:rsidR="0035798B" w:rsidDel="00BD6469">
          <w:rPr>
            <w:lang w:val="es-AR"/>
          </w:rPr>
          <w:delText>la</w:delText>
        </w:r>
        <w:r w:rsidR="00BB7671" w:rsidDel="00BD6469">
          <w:rPr>
            <w:lang w:val="es-AR"/>
          </w:rPr>
          <w:delText>s</w:delText>
        </w:r>
        <w:r w:rsidR="0035798B" w:rsidDel="00BD6469">
          <w:rPr>
            <w:lang w:val="es-AR"/>
          </w:rPr>
          <w:delText xml:space="preserve"> Figura</w:delText>
        </w:r>
        <w:r w:rsidR="00BB7671" w:rsidDel="00BD6469">
          <w:rPr>
            <w:lang w:val="es-AR"/>
          </w:rPr>
          <w:delText>s</w:delText>
        </w:r>
        <w:r w:rsidR="0035798B" w:rsidDel="00BD6469">
          <w:rPr>
            <w:lang w:val="es-AR"/>
          </w:rPr>
          <w:delText xml:space="preserve"> 6</w:delText>
        </w:r>
        <w:r w:rsidR="005B59EF" w:rsidDel="00BD6469">
          <w:rPr>
            <w:lang w:val="es-AR"/>
          </w:rPr>
          <w:delText xml:space="preserve">, 7 y 8 </w:delText>
        </w:r>
        <w:r w:rsidR="0035798B" w:rsidDel="00BD6469">
          <w:rPr>
            <w:lang w:val="es-AR"/>
          </w:rPr>
          <w:delText xml:space="preserve"> </w:delText>
        </w:r>
        <w:r w:rsidR="004E2DCB" w:rsidDel="00BD6469">
          <w:rPr>
            <w:lang w:val="es-AR"/>
          </w:rPr>
          <w:delText xml:space="preserve">respectivamente </w:delText>
        </w:r>
        <w:r w:rsidR="0035798B" w:rsidDel="00BD6469">
          <w:rPr>
            <w:lang w:val="es-AR"/>
          </w:rPr>
          <w:delText>para mayor detalle.</w:delText>
        </w:r>
      </w:del>
    </w:p>
    <w:p w14:paraId="48547155" w14:textId="44A3FFAE" w:rsidR="00D2234E" w:rsidDel="00BD6469" w:rsidRDefault="00AE73EC" w:rsidP="00D2234E">
      <w:pPr>
        <w:pStyle w:val="Ttulo1erNivel"/>
        <w:numPr>
          <w:ilvl w:val="1"/>
          <w:numId w:val="20"/>
        </w:numPr>
        <w:rPr>
          <w:del w:id="323" w:author="Carlos Binker" w:date="2024-09-11T11:17:00Z"/>
        </w:rPr>
      </w:pPr>
      <w:del w:id="324" w:author="Carlos Binker" w:date="2024-09-11T11:17:00Z">
        <w:r w:rsidDel="00BD6469">
          <w:delText>Definición de la función de evaluación</w:delText>
        </w:r>
        <w:r w:rsidR="00B5701E" w:rsidDel="00BD6469">
          <w:delText xml:space="preserve"> para modelos bicategóricos</w:delText>
        </w:r>
      </w:del>
    </w:p>
    <w:p w14:paraId="4FB9607B" w14:textId="54C78C7A" w:rsidR="00D2234E" w:rsidDel="00BD6469" w:rsidRDefault="00A07FF8" w:rsidP="00256304">
      <w:pPr>
        <w:pStyle w:val="Textoindependiente"/>
        <w:spacing w:after="120"/>
        <w:ind w:firstLine="284"/>
        <w:jc w:val="both"/>
        <w:rPr>
          <w:del w:id="325" w:author="Carlos Binker" w:date="2024-09-11T11:17:00Z"/>
          <w:lang w:val="es-AR"/>
        </w:rPr>
      </w:pPr>
      <w:del w:id="326" w:author="Carlos Binker" w:date="2024-09-11T11:17:00Z">
        <w:r w:rsidDel="00BD6469">
          <w:rPr>
            <w:noProof/>
            <w:lang w:val="es-AR"/>
          </w:rPr>
          <mc:AlternateContent>
            <mc:Choice Requires="wps">
              <w:drawing>
                <wp:anchor distT="0" distB="0" distL="114300" distR="114300" simplePos="0" relativeHeight="251658240" behindDoc="0" locked="0" layoutInCell="1" allowOverlap="1" wp14:anchorId="6986C368" wp14:editId="45644C64">
                  <wp:simplePos x="0" y="0"/>
                  <wp:positionH relativeFrom="column">
                    <wp:posOffset>3231515</wp:posOffset>
                  </wp:positionH>
                  <wp:positionV relativeFrom="paragraph">
                    <wp:posOffset>848360</wp:posOffset>
                  </wp:positionV>
                  <wp:extent cx="3005455" cy="2399665"/>
                  <wp:effectExtent l="0" t="0" r="23495" b="19685"/>
                  <wp:wrapSquare wrapText="bothSides"/>
                  <wp:docPr id="1609050281" name="Cuadro de texto 3"/>
                  <wp:cNvGraphicFramePr/>
                  <a:graphic xmlns:a="http://schemas.openxmlformats.org/drawingml/2006/main">
                    <a:graphicData uri="http://schemas.microsoft.com/office/word/2010/wordprocessingShape">
                      <wps:wsp>
                        <wps:cNvSpPr txBox="1"/>
                        <wps:spPr>
                          <a:xfrm>
                            <a:off x="0" y="0"/>
                            <a:ext cx="3005455" cy="2399665"/>
                          </a:xfrm>
                          <a:prstGeom prst="rect">
                            <a:avLst/>
                          </a:prstGeom>
                          <a:solidFill>
                            <a:schemeClr val="lt1"/>
                          </a:solidFill>
                          <a:ln w="6350">
                            <a:solidFill>
                              <a:prstClr val="black"/>
                            </a:solidFill>
                          </a:ln>
                        </wps:spPr>
                        <wps:txbx>
                          <w:txbxContent>
                            <w:p w14:paraId="3C4D8699" w14:textId="77777777" w:rsidR="00E2023C" w:rsidRDefault="00E2023C" w:rsidP="00E2023C">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7248535" wp14:editId="2D14AD22">
                                    <wp:extent cx="2824745" cy="1940052"/>
                                    <wp:effectExtent l="0" t="0" r="0" b="3175"/>
                                    <wp:docPr id="127940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5400" name="Imagen 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832899" cy="1945652"/>
                                            </a:xfrm>
                                            <a:prstGeom prst="rect">
                                              <a:avLst/>
                                            </a:prstGeom>
                                          </pic:spPr>
                                        </pic:pic>
                                      </a:graphicData>
                                    </a:graphic>
                                  </wp:inline>
                                </w:drawing>
                              </w:r>
                            </w:p>
                            <w:p w14:paraId="053161DE" w14:textId="6EF5A9E4" w:rsidR="00E2023C" w:rsidRPr="00D67462" w:rsidRDefault="00E2023C" w:rsidP="00EA2406">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Función de evaluación </w:t>
                              </w:r>
                              <w:r w:rsidR="00A07FF8">
                                <w:rPr>
                                  <w:rFonts w:ascii="HelveticaNeueLT Std Lt Cn" w:hAnsi="HelveticaNeueLT Std Lt Cn"/>
                                  <w:b/>
                                  <w:bCs/>
                                  <w:sz w:val="18"/>
                                  <w:szCs w:val="18"/>
                                  <w:lang w:val="es-AR"/>
                                </w:rPr>
                                <w:t>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w:t>
                              </w:r>
                              <w:r w:rsidR="00EA2406">
                                <w:rPr>
                                  <w:rFonts w:ascii="HelveticaNeueLT Std Lt Cn" w:hAnsi="HelveticaNeueLT Std Lt Cn"/>
                                  <w:b/>
                                  <w:bCs/>
                                  <w:sz w:val="18"/>
                                  <w:szCs w:val="18"/>
                                  <w:lang w:val="es-AR"/>
                                </w:rPr>
                                <w:t>1</w:t>
                              </w:r>
                              <w:r>
                                <w:rPr>
                                  <w:rFonts w:ascii="HelveticaNeueLT Std Lt Cn" w:hAnsi="HelveticaNeueLT Std Lt Cn"/>
                                  <w:b/>
                                  <w:bCs/>
                                  <w:sz w:val="18"/>
                                  <w:szCs w:val="18"/>
                                  <w:lang w:val="es-A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6C368" id="_x0000_s1035" type="#_x0000_t202" style="position:absolute;left:0;text-align:left;margin-left:254.45pt;margin-top:66.8pt;width:236.65pt;height:18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" fillcolor="white [3201]" strokeweight=".5pt">
                  <v:textbox>
                    <w:txbxContent>
                      <w:p w14:paraId="3C4D8699" w14:textId="77777777" w:rsidR="00E2023C" w:rsidRDefault="00E2023C" w:rsidP="00E2023C">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7248535" wp14:editId="2D14AD22">
                              <wp:extent cx="2824745" cy="1940052"/>
                              <wp:effectExtent l="0" t="0" r="0" b="3175"/>
                              <wp:docPr id="127940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5400" name="Imagen 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832899" cy="1945652"/>
                                      </a:xfrm>
                                      <a:prstGeom prst="rect">
                                        <a:avLst/>
                                      </a:prstGeom>
                                    </pic:spPr>
                                  </pic:pic>
                                </a:graphicData>
                              </a:graphic>
                            </wp:inline>
                          </w:drawing>
                        </w:r>
                      </w:p>
                      <w:p w14:paraId="053161DE" w14:textId="6EF5A9E4" w:rsidR="00E2023C" w:rsidRPr="00D67462" w:rsidRDefault="00E2023C" w:rsidP="00EA2406">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Función de evaluación </w:t>
                        </w:r>
                        <w:r w:rsidR="00A07FF8">
                          <w:rPr>
                            <w:rFonts w:ascii="HelveticaNeueLT Std Lt Cn" w:hAnsi="HelveticaNeueLT Std Lt Cn"/>
                            <w:b/>
                            <w:bCs/>
                            <w:sz w:val="18"/>
                            <w:szCs w:val="18"/>
                            <w:lang w:val="es-AR"/>
                          </w:rPr>
                          <w:t>para modelos multicategóricos</w:t>
                        </w:r>
                        <w:r w:rsidR="00EA2406">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w:t>
                        </w:r>
                        <w:r w:rsidR="00EA2406">
                          <w:rPr>
                            <w:rFonts w:ascii="HelveticaNeueLT Std Lt Cn" w:hAnsi="HelveticaNeueLT Std Lt Cn"/>
                            <w:b/>
                            <w:bCs/>
                            <w:sz w:val="18"/>
                            <w:szCs w:val="18"/>
                            <w:lang w:val="es-AR"/>
                          </w:rPr>
                          <w:t>1</w:t>
                        </w:r>
                        <w:r>
                          <w:rPr>
                            <w:rFonts w:ascii="HelveticaNeueLT Std Lt Cn" w:hAnsi="HelveticaNeueLT Std Lt Cn"/>
                            <w:b/>
                            <w:bCs/>
                            <w:sz w:val="18"/>
                            <w:szCs w:val="18"/>
                            <w:lang w:val="es-AR"/>
                          </w:rPr>
                          <w:t>)</w:t>
                        </w:r>
                      </w:p>
                    </w:txbxContent>
                  </v:textbox>
                  <w10:wrap type="square"/>
                </v:shape>
              </w:pict>
            </mc:Fallback>
          </mc:AlternateContent>
        </w:r>
        <w:r w:rsidR="004C088B" w:rsidDel="00BD6469">
          <w:rPr>
            <w:noProof/>
          </w:rPr>
          <mc:AlternateContent>
            <mc:Choice Requires="wps">
              <w:drawing>
                <wp:anchor distT="0" distB="0" distL="114300" distR="114300" simplePos="0" relativeHeight="251648000" behindDoc="0" locked="0" layoutInCell="1" allowOverlap="1" wp14:anchorId="48DC424A" wp14:editId="2F3541D4">
                  <wp:simplePos x="0" y="0"/>
                  <wp:positionH relativeFrom="column">
                    <wp:posOffset>-13335</wp:posOffset>
                  </wp:positionH>
                  <wp:positionV relativeFrom="paragraph">
                    <wp:posOffset>1592580</wp:posOffset>
                  </wp:positionV>
                  <wp:extent cx="3048000" cy="2341245"/>
                  <wp:effectExtent l="0" t="0" r="19050" b="20955"/>
                  <wp:wrapSquare wrapText="bothSides"/>
                  <wp:docPr id="1750548300" name="Cuadro de texto 3"/>
                  <wp:cNvGraphicFramePr/>
                  <a:graphic xmlns:a="http://schemas.openxmlformats.org/drawingml/2006/main">
                    <a:graphicData uri="http://schemas.microsoft.com/office/word/2010/wordprocessingShape">
                      <wps:wsp>
                        <wps:cNvSpPr txBox="1"/>
                        <wps:spPr>
                          <a:xfrm>
                            <a:off x="0" y="0"/>
                            <a:ext cx="3048000" cy="2341245"/>
                          </a:xfrm>
                          <a:prstGeom prst="rect">
                            <a:avLst/>
                          </a:prstGeom>
                          <a:solidFill>
                            <a:schemeClr val="lt1"/>
                          </a:solidFill>
                          <a:ln w="6350">
                            <a:solidFill>
                              <a:prstClr val="black"/>
                            </a:solidFill>
                          </a:ln>
                        </wps:spPr>
                        <wps:txbx>
                          <w:txbxContent>
                            <w:p w14:paraId="339D4278" w14:textId="4E41DCDE" w:rsidR="008B3C4B" w:rsidRDefault="00DE3FC9" w:rsidP="008B3C4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FC31DE5" wp14:editId="448D45E5">
                                    <wp:extent cx="2875956" cy="1991638"/>
                                    <wp:effectExtent l="0" t="0" r="635" b="8890"/>
                                    <wp:docPr id="25502542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298" name="Imagen 9"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892021" cy="2002764"/>
                                            </a:xfrm>
                                            <a:prstGeom prst="rect">
                                              <a:avLst/>
                                            </a:prstGeom>
                                          </pic:spPr>
                                        </pic:pic>
                                      </a:graphicData>
                                    </a:graphic>
                                  </wp:inline>
                                </w:drawing>
                              </w:r>
                            </w:p>
                            <w:p w14:paraId="667D166B" w14:textId="283535C6" w:rsidR="008B3C4B" w:rsidRPr="00D67462" w:rsidRDefault="008B3C4B" w:rsidP="00DE3F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E3FC9">
                                <w:rPr>
                                  <w:rFonts w:ascii="HelveticaNeueLT Std Lt Cn" w:hAnsi="HelveticaNeueLT Std Lt Cn"/>
                                  <w:b/>
                                  <w:bCs/>
                                  <w:sz w:val="18"/>
                                  <w:szCs w:val="18"/>
                                  <w:lang w:val="es-AR"/>
                                </w:rPr>
                                <w:t>Función de evaluación</w:t>
                              </w:r>
                              <w:r w:rsidR="0009116D">
                                <w:rPr>
                                  <w:rFonts w:ascii="HelveticaNeueLT Std Lt Cn" w:hAnsi="HelveticaNeueLT Std Lt Cn"/>
                                  <w:b/>
                                  <w:bCs/>
                                  <w:sz w:val="18"/>
                                  <w:szCs w:val="18"/>
                                  <w:lang w:val="es-AR"/>
                                </w:rPr>
                                <w:t xml:space="preserve"> </w:t>
                              </w:r>
                              <w:r w:rsidR="00B5701E">
                                <w:rPr>
                                  <w:rFonts w:ascii="HelveticaNeueLT Std Lt Cn" w:hAnsi="HelveticaNeueLT Std Lt Cn"/>
                                  <w:b/>
                                  <w:bCs/>
                                  <w:sz w:val="18"/>
                                  <w:szCs w:val="18"/>
                                  <w:lang w:val="es-AR"/>
                                </w:rPr>
                                <w:t xml:space="preserve">para modelos bicategóricos </w:t>
                              </w:r>
                              <w:r w:rsidR="0009116D">
                                <w:rPr>
                                  <w:rFonts w:ascii="HelveticaNeueLT Std Lt Cn" w:hAnsi="HelveticaNeueLT Std Lt Cn"/>
                                  <w:b/>
                                  <w:bCs/>
                                  <w:sz w:val="18"/>
                                  <w:szCs w:val="18"/>
                                  <w:lang w:val="es-A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DC424A" id="_x0000_s1036" type="#_x0000_t202" style="position:absolute;left:0;text-align:left;margin-left:-1.05pt;margin-top:125.4pt;width:240pt;height:184.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" fillcolor="white [3201]" strokeweight=".5pt">
                  <v:textbox>
                    <w:txbxContent>
                      <w:p w14:paraId="339D4278" w14:textId="4E41DCDE" w:rsidR="008B3C4B" w:rsidRDefault="00DE3FC9" w:rsidP="008B3C4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FC31DE5" wp14:editId="448D45E5">
                              <wp:extent cx="2875956" cy="1991638"/>
                              <wp:effectExtent l="0" t="0" r="635" b="8890"/>
                              <wp:docPr id="25502542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298" name="Imagen 9"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892021" cy="2002764"/>
                                      </a:xfrm>
                                      <a:prstGeom prst="rect">
                                        <a:avLst/>
                                      </a:prstGeom>
                                    </pic:spPr>
                                  </pic:pic>
                                </a:graphicData>
                              </a:graphic>
                            </wp:inline>
                          </w:drawing>
                        </w:r>
                      </w:p>
                      <w:p w14:paraId="667D166B" w14:textId="283535C6" w:rsidR="008B3C4B" w:rsidRPr="00D67462" w:rsidRDefault="008B3C4B" w:rsidP="00DE3F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E3FC9">
                          <w:rPr>
                            <w:rFonts w:ascii="HelveticaNeueLT Std Lt Cn" w:hAnsi="HelveticaNeueLT Std Lt Cn"/>
                            <w:b/>
                            <w:bCs/>
                            <w:sz w:val="18"/>
                            <w:szCs w:val="18"/>
                            <w:lang w:val="es-AR"/>
                          </w:rPr>
                          <w:t>Función de evaluación</w:t>
                        </w:r>
                        <w:r w:rsidR="0009116D">
                          <w:rPr>
                            <w:rFonts w:ascii="HelveticaNeueLT Std Lt Cn" w:hAnsi="HelveticaNeueLT Std Lt Cn"/>
                            <w:b/>
                            <w:bCs/>
                            <w:sz w:val="18"/>
                            <w:szCs w:val="18"/>
                            <w:lang w:val="es-AR"/>
                          </w:rPr>
                          <w:t xml:space="preserve"> </w:t>
                        </w:r>
                        <w:r w:rsidR="00B5701E">
                          <w:rPr>
                            <w:rFonts w:ascii="HelveticaNeueLT Std Lt Cn" w:hAnsi="HelveticaNeueLT Std Lt Cn"/>
                            <w:b/>
                            <w:bCs/>
                            <w:sz w:val="18"/>
                            <w:szCs w:val="18"/>
                            <w:lang w:val="es-AR"/>
                          </w:rPr>
                          <w:t xml:space="preserve">para modelos bicategóricos </w:t>
                        </w:r>
                        <w:r w:rsidR="0009116D">
                          <w:rPr>
                            <w:rFonts w:ascii="HelveticaNeueLT Std Lt Cn" w:hAnsi="HelveticaNeueLT Std Lt Cn"/>
                            <w:b/>
                            <w:bCs/>
                            <w:sz w:val="18"/>
                            <w:szCs w:val="18"/>
                            <w:lang w:val="es-AR"/>
                          </w:rPr>
                          <w:t>(1)</w:t>
                        </w:r>
                      </w:p>
                    </w:txbxContent>
                  </v:textbox>
                  <w10:wrap type="square"/>
                </v:shape>
              </w:pict>
            </mc:Fallback>
          </mc:AlternateContent>
        </w:r>
        <w:r w:rsidR="00256304" w:rsidRPr="00256304" w:rsidDel="00BD6469">
          <w:rPr>
            <w:lang w:val="es-AR"/>
          </w:rPr>
          <w:delText>Lo siguiente que corresponde es definir la función que utilizaremos para evaluar los modelos definidos en la sección anterior</w:delText>
        </w:r>
        <w:r w:rsidR="00E761A9" w:rsidDel="00BD6469">
          <w:rPr>
            <w:lang w:val="es-AR"/>
          </w:rPr>
          <w:delText xml:space="preserve"> correspondiente al escenario bicategórico</w:delText>
        </w:r>
        <w:r w:rsidR="00256304" w:rsidRPr="00256304" w:rsidDel="00BD6469">
          <w:rPr>
            <w:lang w:val="es-AR"/>
          </w:rPr>
          <w:delText xml:space="preserve">. La función deberá recibir el dataset, la columna a modificar, el modelo a evaluar y las grillas de </w:delText>
        </w:r>
      </w:del>
      <m:oMath>
        <m:r>
          <w:del w:id="327" w:author="Carlos Binker" w:date="2024-09-11T11:17:00Z">
            <m:rPr>
              <m:sty m:val="p"/>
            </m:rPr>
            <w:rPr>
              <w:rFonts w:ascii="Cambria Math" w:hAnsi="Cambria Math"/>
            </w:rPr>
            <m:t>α</m:t>
          </w:del>
        </m:r>
      </m:oMath>
      <w:del w:id="328" w:author="Carlos Binker" w:date="2024-09-11T11:17:00Z">
        <w:r w:rsidR="007B547C" w:rsidRPr="00256304" w:rsidDel="00BD6469">
          <w:rPr>
            <w:lang w:val="es-AR"/>
          </w:rPr>
          <w:delText xml:space="preserve"> </w:delText>
        </w:r>
        <w:r w:rsidR="00256304" w:rsidRPr="00256304" w:rsidDel="00BD6469">
          <w:rPr>
            <w:lang w:val="es-AR"/>
          </w:rPr>
          <w:delText xml:space="preserve">y </w:delText>
        </w:r>
        <w:r w:rsidR="001936FA" w:rsidRPr="00341750" w:rsidDel="00BD6469">
          <w:rPr>
            <w:rFonts w:ascii="Cambria Math" w:eastAsia="Cambria Math" w:hAnsi="Cambria Math" w:cs="Cambria Math"/>
          </w:rPr>
          <w:delText>𝛽</w:delText>
        </w:r>
        <w:r w:rsidR="00256304" w:rsidRPr="00256304" w:rsidDel="00BD6469">
          <w:rPr>
            <w:lang w:val="es-AR"/>
          </w:rPr>
          <w:delText xml:space="preserve">. La función </w:delText>
        </w:r>
        <w:r w:rsidR="001936FA" w:rsidRPr="00256304" w:rsidDel="00BD6469">
          <w:rPr>
            <w:lang w:val="es-AR"/>
          </w:rPr>
          <w:delText>devolverá</w:delText>
        </w:r>
        <w:r w:rsidR="00256304" w:rsidRPr="00256304" w:rsidDel="00BD6469">
          <w:rPr>
            <w:lang w:val="es-AR"/>
          </w:rPr>
          <w:delText xml:space="preserve"> un </w:delText>
        </w:r>
        <w:r w:rsidR="00256304" w:rsidRPr="009C541B" w:rsidDel="00BD6469">
          <w:rPr>
            <w:i/>
            <w:iCs/>
            <w:lang w:val="es-AR"/>
          </w:rPr>
          <w:delText>diccionario</w:delText>
        </w:r>
        <w:r w:rsidR="00256304" w:rsidRPr="00256304" w:rsidDel="00BD6469">
          <w:rPr>
            <w:lang w:val="es-AR"/>
          </w:rPr>
          <w:delText xml:space="preserve"> donde la </w:delText>
        </w:r>
        <w:r w:rsidR="00256304" w:rsidRPr="009C541B" w:rsidDel="00BD6469">
          <w:rPr>
            <w:i/>
            <w:iCs/>
            <w:lang w:val="es-AR"/>
          </w:rPr>
          <w:delText>clave</w:delText>
        </w:r>
        <w:r w:rsidR="00256304" w:rsidRPr="00256304" w:rsidDel="00BD6469">
          <w:rPr>
            <w:lang w:val="es-AR"/>
          </w:rPr>
          <w:delText xml:space="preserve"> será el valor de </w:delText>
        </w:r>
      </w:del>
      <m:oMath>
        <m:r>
          <w:del w:id="329" w:author="Carlos Binker" w:date="2024-09-11T11:17:00Z">
            <m:rPr>
              <m:sty m:val="p"/>
            </m:rPr>
            <w:rPr>
              <w:rFonts w:ascii="Cambria Math" w:hAnsi="Cambria Math"/>
            </w:rPr>
            <m:t>α</m:t>
          </w:del>
        </m:r>
      </m:oMath>
      <w:del w:id="330" w:author="Carlos Binker" w:date="2024-09-11T11:17:00Z">
        <w:r w:rsidR="00817A2F" w:rsidRPr="00256304" w:rsidDel="00BD6469">
          <w:rPr>
            <w:lang w:val="es-AR"/>
          </w:rPr>
          <w:delText xml:space="preserve"> </w:delText>
        </w:r>
        <w:r w:rsidR="00256304" w:rsidRPr="00256304" w:rsidDel="00BD6469">
          <w:rPr>
            <w:lang w:val="es-AR"/>
          </w:rPr>
          <w:delText xml:space="preserve">utilizado para el entrenamiento y el </w:delText>
        </w:r>
        <w:r w:rsidR="00256304" w:rsidRPr="00791C73" w:rsidDel="00BD6469">
          <w:rPr>
            <w:i/>
            <w:iCs/>
            <w:lang w:val="es-AR"/>
          </w:rPr>
          <w:delText>contenido</w:delText>
        </w:r>
        <w:r w:rsidR="00256304" w:rsidRPr="00256304" w:rsidDel="00BD6469">
          <w:rPr>
            <w:lang w:val="es-AR"/>
          </w:rPr>
          <w:delText xml:space="preserve"> será un </w:delText>
        </w:r>
        <w:r w:rsidR="00817A2F" w:rsidRPr="00256304" w:rsidDel="00BD6469">
          <w:rPr>
            <w:lang w:val="es-AR"/>
          </w:rPr>
          <w:delText>Dataframe</w:delText>
        </w:r>
        <w:r w:rsidR="00256304" w:rsidRPr="00256304" w:rsidDel="00BD6469">
          <w:rPr>
            <w:lang w:val="es-AR"/>
          </w:rPr>
          <w:delText xml:space="preserve"> con los resultados de evaluación para cada valor de </w:delText>
        </w:r>
        <w:r w:rsidR="00817A2F" w:rsidRPr="00341750" w:rsidDel="00BD6469">
          <w:rPr>
            <w:rFonts w:ascii="Cambria Math" w:eastAsia="Cambria Math" w:hAnsi="Cambria Math" w:cs="Cambria Math"/>
          </w:rPr>
          <w:delText>𝛽</w:delText>
        </w:r>
        <w:r w:rsidR="00256304" w:rsidRPr="00256304" w:rsidDel="00BD6469">
          <w:rPr>
            <w:lang w:val="es-AR"/>
          </w:rPr>
          <w:delText>.</w:delText>
        </w:r>
        <w:r w:rsidR="000F6CBC" w:rsidDel="00BD6469">
          <w:rPr>
            <w:lang w:val="es-AR"/>
          </w:rPr>
          <w:delText xml:space="preserve"> </w:delText>
        </w:r>
        <w:r w:rsidR="008B3C4B" w:rsidDel="00BD6469">
          <w:rPr>
            <w:lang w:val="es-AR"/>
          </w:rPr>
          <w:delText xml:space="preserve">Ver a continuación figuras 9 y 10 </w:delText>
        </w:r>
        <w:r w:rsidR="00791C73" w:rsidDel="00BD6469">
          <w:rPr>
            <w:lang w:val="es-AR"/>
          </w:rPr>
          <w:delText xml:space="preserve">respectivamente </w:delText>
        </w:r>
        <w:r w:rsidR="008B3C4B" w:rsidDel="00BD6469">
          <w:rPr>
            <w:lang w:val="es-AR"/>
          </w:rPr>
          <w:delText>para mayor detalle de lo narrado.</w:delText>
        </w:r>
      </w:del>
    </w:p>
    <w:p w14:paraId="5752E5E5" w14:textId="0664F552" w:rsidR="00FF7BF2" w:rsidDel="00BD6469" w:rsidRDefault="00FF7BF2" w:rsidP="00256304">
      <w:pPr>
        <w:pStyle w:val="Textoindependiente"/>
        <w:spacing w:after="120"/>
        <w:ind w:firstLine="284"/>
        <w:jc w:val="both"/>
        <w:rPr>
          <w:del w:id="331" w:author="Carlos Binker" w:date="2024-09-11T11:17:00Z"/>
          <w:lang w:val="es-AR"/>
        </w:rPr>
      </w:pPr>
    </w:p>
    <w:p w14:paraId="148E2B0C" w14:textId="6A240BD3" w:rsidR="008B3C4B" w:rsidDel="00BD6469" w:rsidRDefault="008B3C4B" w:rsidP="00256304">
      <w:pPr>
        <w:pStyle w:val="Textoindependiente"/>
        <w:spacing w:after="120"/>
        <w:ind w:firstLine="284"/>
        <w:jc w:val="both"/>
        <w:rPr>
          <w:del w:id="332" w:author="Carlos Binker" w:date="2024-09-11T11:17:00Z"/>
          <w:lang w:val="es-AR"/>
        </w:rPr>
      </w:pPr>
    </w:p>
    <w:p w14:paraId="44424E12" w14:textId="3417C065" w:rsidR="008B3C4B" w:rsidDel="000B6BEB" w:rsidRDefault="008B3C4B" w:rsidP="00256304">
      <w:pPr>
        <w:pStyle w:val="Textoindependiente"/>
        <w:spacing w:after="120"/>
        <w:ind w:firstLine="284"/>
        <w:jc w:val="both"/>
        <w:rPr>
          <w:del w:id="333" w:author="Carlos Binker" w:date="2024-09-11T11:29:00Z"/>
          <w:lang w:val="es-AR"/>
        </w:rPr>
      </w:pPr>
    </w:p>
    <w:p w14:paraId="074DDDE4" w14:textId="2772721F" w:rsidR="000B6BEB" w:rsidRDefault="00601935" w:rsidP="000B6BEB">
      <w:pPr>
        <w:pStyle w:val="Textoindependiente"/>
        <w:spacing w:before="240" w:after="120"/>
        <w:ind w:firstLine="284"/>
        <w:jc w:val="both"/>
        <w:rPr>
          <w:moveTo w:id="334" w:author="Carlos Binker" w:date="2024-09-11T11:29:00Z"/>
          <w:rFonts w:ascii="Times" w:hAnsi="Times" w:cs="Times"/>
        </w:rPr>
      </w:pPr>
      <w:r>
        <w:rPr>
          <w:rFonts w:ascii="Times" w:hAnsi="Times" w:cs="Times"/>
        </w:rPr>
        <w:t>c</w:t>
      </w:r>
      <w:moveToRangeStart w:id="335" w:author="Carlos Binker" w:date="2024-09-11T11:29:00Z" w:name="move176946608"/>
      <w:moveTo w:id="336" w:author="Carlos Binker" w:date="2024-09-11T11:29:00Z">
        <w:r w:rsidR="000B6BEB" w:rsidRPr="00C431F8">
          <w:rPr>
            <w:rFonts w:ascii="Times" w:hAnsi="Times" w:cs="Times"/>
          </w:rPr>
          <w:t xml:space="preserve">omo puede observarse en la Figura </w:t>
        </w:r>
      </w:moveTo>
      <w:r w:rsidR="001B4FDD">
        <w:rPr>
          <w:rFonts w:ascii="Times" w:hAnsi="Times" w:cs="Times"/>
        </w:rPr>
        <w:t>3</w:t>
      </w:r>
      <w:moveTo w:id="337" w:author="Carlos Binker" w:date="2024-09-11T11:29:00Z">
        <w:r w:rsidR="000B6BEB" w:rsidRPr="00C431F8">
          <w:rPr>
            <w:rFonts w:ascii="Times" w:hAnsi="Times" w:cs="Times"/>
          </w:rPr>
          <w:t xml:space="preserve">, se ha eliminado el </w:t>
        </w:r>
        <w:r w:rsidR="000B6BEB" w:rsidRPr="00601935">
          <w:rPr>
            <w:rFonts w:ascii="Times" w:hAnsi="Times" w:cs="Times"/>
            <w:i/>
            <w:iCs/>
          </w:rPr>
          <w:t>timestamp</w:t>
        </w:r>
        <w:r w:rsidR="000B6BEB" w:rsidRPr="00C431F8">
          <w:rPr>
            <w:rFonts w:ascii="Times" w:hAnsi="Times" w:cs="Times"/>
          </w:rPr>
          <w:t xml:space="preserve"> ya que su valor no aporta información al modelo y podría causar una fuga de información entre los datos de validación y los datos de entrenamiento.</w:t>
        </w:r>
      </w:moveTo>
    </w:p>
    <w:moveToRangeEnd w:id="335"/>
    <w:p w14:paraId="01B16137" w14:textId="58953869" w:rsidR="00F4796A" w:rsidRDefault="00F4796A" w:rsidP="00267C70">
      <w:pPr>
        <w:pStyle w:val="Ttulo1erNivel"/>
        <w:numPr>
          <w:ilvl w:val="1"/>
          <w:numId w:val="29"/>
        </w:numPr>
        <w:ind w:left="0" w:firstLine="0"/>
      </w:pPr>
      <w:r>
        <w:t xml:space="preserve">División del dataset </w:t>
      </w:r>
    </w:p>
    <w:p w14:paraId="74EE9ED3" w14:textId="6B1122F4" w:rsidR="00267C70" w:rsidRDefault="00CA7B63" w:rsidP="00CA7B63">
      <w:pPr>
        <w:pStyle w:val="Ttulo1erNivel"/>
        <w:spacing w:before="0" w:after="120"/>
        <w:ind w:firstLine="284"/>
        <w:rPr>
          <w:rFonts w:cs="Times"/>
          <w:b w:val="0"/>
          <w:bCs w:val="0"/>
          <w:kern w:val="0"/>
          <w:sz w:val="20"/>
          <w:szCs w:val="20"/>
        </w:rPr>
      </w:pPr>
      <w:r w:rsidRPr="00CA7B63">
        <w:rPr>
          <w:rFonts w:cs="Times"/>
          <w:b w:val="0"/>
          <w:bCs w:val="0"/>
          <w:kern w:val="0"/>
          <w:sz w:val="20"/>
          <w:szCs w:val="20"/>
        </w:rPr>
        <w:t>Se dividirán los datos de entrada en tres subconjuntos elegidos aleatoriamente:</w:t>
      </w:r>
    </w:p>
    <w:p w14:paraId="3F61D59B" w14:textId="16A38958" w:rsidR="00CA7B63" w:rsidRDefault="00293D4A" w:rsidP="00CA7B63">
      <w:pPr>
        <w:pStyle w:val="Ttulo1erNivel"/>
        <w:spacing w:before="0" w:after="120"/>
        <w:ind w:firstLine="284"/>
        <w:rPr>
          <w:rFonts w:cs="Times"/>
          <w:b w:val="0"/>
          <w:bCs w:val="0"/>
          <w:kern w:val="0"/>
          <w:sz w:val="20"/>
          <w:szCs w:val="20"/>
        </w:rPr>
      </w:pPr>
      <w:r w:rsidRPr="00293D4A">
        <w:rPr>
          <w:rFonts w:cs="Times"/>
          <w:b w:val="0"/>
          <w:bCs w:val="0"/>
          <w:kern w:val="0"/>
          <w:sz w:val="20"/>
          <w:szCs w:val="20"/>
        </w:rPr>
        <w:t>•</w:t>
      </w:r>
      <w:r w:rsidRPr="00293D4A">
        <w:rPr>
          <w:rFonts w:cs="Times"/>
          <w:b w:val="0"/>
          <w:bCs w:val="0"/>
          <w:kern w:val="0"/>
          <w:sz w:val="20"/>
          <w:szCs w:val="20"/>
        </w:rPr>
        <w:tab/>
        <w:t>Datos de entrenamiento: 60% del dataset original (12336 observaciones)</w:t>
      </w:r>
    </w:p>
    <w:p w14:paraId="493DCF3D" w14:textId="4F47E802" w:rsidR="00293D4A" w:rsidRDefault="00DD201F" w:rsidP="00CA7B63">
      <w:pPr>
        <w:pStyle w:val="Ttulo1erNivel"/>
        <w:spacing w:before="0" w:after="120"/>
        <w:ind w:firstLine="284"/>
        <w:rPr>
          <w:rFonts w:cs="Times"/>
          <w:b w:val="0"/>
          <w:bCs w:val="0"/>
          <w:kern w:val="0"/>
          <w:sz w:val="20"/>
          <w:szCs w:val="20"/>
        </w:rPr>
      </w:pPr>
      <w:r w:rsidRPr="00DD201F">
        <w:rPr>
          <w:rFonts w:cs="Times"/>
          <w:b w:val="0"/>
          <w:bCs w:val="0"/>
          <w:kern w:val="0"/>
          <w:sz w:val="20"/>
          <w:szCs w:val="20"/>
        </w:rPr>
        <w:t>•</w:t>
      </w:r>
      <w:r w:rsidRPr="00DD201F">
        <w:rPr>
          <w:rFonts w:cs="Times"/>
          <w:b w:val="0"/>
          <w:bCs w:val="0"/>
          <w:kern w:val="0"/>
          <w:sz w:val="20"/>
          <w:szCs w:val="20"/>
        </w:rPr>
        <w:tab/>
        <w:t>Datos de validación cruzada: 20% del dataset original (4112 observaciones)</w:t>
      </w:r>
    </w:p>
    <w:p w14:paraId="4A7B3ED9" w14:textId="691E9B16" w:rsidR="00DD201F" w:rsidRDefault="003850DF" w:rsidP="00CA7B63">
      <w:pPr>
        <w:pStyle w:val="Ttulo1erNivel"/>
        <w:spacing w:before="0" w:after="120"/>
        <w:ind w:firstLine="284"/>
        <w:rPr>
          <w:rFonts w:cs="Times"/>
          <w:b w:val="0"/>
          <w:bCs w:val="0"/>
          <w:kern w:val="0"/>
          <w:sz w:val="20"/>
          <w:szCs w:val="20"/>
          <w:lang w:val="es-ES"/>
        </w:rPr>
      </w:pPr>
      <w:r w:rsidRPr="003850DF">
        <w:rPr>
          <w:rFonts w:cs="Times"/>
          <w:b w:val="0"/>
          <w:bCs w:val="0"/>
          <w:kern w:val="0"/>
          <w:sz w:val="20"/>
          <w:szCs w:val="20"/>
          <w:lang w:val="es-ES"/>
        </w:rPr>
        <w:t>•</w:t>
      </w:r>
      <w:r w:rsidRPr="003850DF">
        <w:rPr>
          <w:rFonts w:cs="Times"/>
          <w:b w:val="0"/>
          <w:bCs w:val="0"/>
          <w:kern w:val="0"/>
          <w:sz w:val="20"/>
          <w:szCs w:val="20"/>
          <w:lang w:val="es-ES"/>
        </w:rPr>
        <w:tab/>
        <w:t>Datos de prueba: 20% del dataset original (4112 observaciones)</w:t>
      </w:r>
    </w:p>
    <w:p w14:paraId="189AAE0E" w14:textId="4EABB407" w:rsidR="00441DE8" w:rsidRPr="00D6105B" w:rsidDel="00A0232E" w:rsidRDefault="005B56DC">
      <w:pPr>
        <w:pStyle w:val="Ttulo1erNivel"/>
        <w:spacing w:before="0" w:after="120"/>
        <w:ind w:firstLine="284"/>
        <w:jc w:val="both"/>
        <w:rPr>
          <w:del w:id="338" w:author="Carlos Binker" w:date="2024-09-12T11:09:00Z"/>
          <w:rFonts w:cs="Times"/>
          <w:b w:val="0"/>
          <w:bCs w:val="0"/>
          <w:kern w:val="0"/>
          <w:sz w:val="20"/>
          <w:szCs w:val="20"/>
          <w:rPrChange w:id="339" w:author="Carlos Binker" w:date="2024-09-12T11:18:00Z">
            <w:rPr>
              <w:del w:id="340" w:author="Carlos Binker" w:date="2024-09-12T11:09:00Z"/>
              <w:rFonts w:cs="Times"/>
              <w:b w:val="0"/>
              <w:bCs w:val="0"/>
              <w:kern w:val="0"/>
              <w:sz w:val="20"/>
              <w:szCs w:val="20"/>
              <w:lang w:val="es-ES"/>
            </w:rPr>
          </w:rPrChange>
        </w:rPr>
        <w:pPrChange w:id="341" w:author="Carlos Binker" w:date="2024-09-12T11:20:00Z">
          <w:pPr>
            <w:pStyle w:val="Ttulo1erNivel"/>
            <w:spacing w:before="0" w:after="120"/>
            <w:ind w:firstLine="284"/>
          </w:pPr>
        </w:pPrChange>
      </w:pPr>
      <w:ins w:id="342" w:author="Carlos Binker" w:date="2024-09-12T11:23:00Z">
        <w:r w:rsidRPr="00994308">
          <w:rPr>
            <w:rFonts w:cs="Times"/>
            <w:sz w:val="20"/>
            <w:szCs w:val="20"/>
          </w:rPr>
          <w:t>Nota</w:t>
        </w:r>
        <w:r>
          <w:rPr>
            <w:rFonts w:cs="Times"/>
            <w:b w:val="0"/>
            <w:bCs w:val="0"/>
            <w:kern w:val="0"/>
            <w:sz w:val="20"/>
            <w:szCs w:val="20"/>
          </w:rPr>
          <w:t xml:space="preserve">: </w:t>
        </w:r>
      </w:ins>
      <w:ins w:id="343" w:author="Carlos Binker" w:date="2024-09-12T11:19:00Z">
        <w:r w:rsidR="00AA6997">
          <w:rPr>
            <w:rFonts w:cs="Times"/>
            <w:b w:val="0"/>
            <w:bCs w:val="0"/>
            <w:kern w:val="0"/>
            <w:sz w:val="20"/>
            <w:szCs w:val="20"/>
          </w:rPr>
          <w:t>Los</w:t>
        </w:r>
        <w:r w:rsidR="00505A48">
          <w:rPr>
            <w:rFonts w:cs="Times"/>
            <w:b w:val="0"/>
            <w:bCs w:val="0"/>
            <w:kern w:val="0"/>
            <w:sz w:val="20"/>
            <w:szCs w:val="20"/>
          </w:rPr>
          <w:t xml:space="preserve"> datos de prueba </w:t>
        </w:r>
      </w:ins>
      <w:ins w:id="344" w:author="Carlos Binker" w:date="2024-09-12T11:20:00Z">
        <w:r w:rsidR="00505A48">
          <w:rPr>
            <w:rFonts w:cs="Times"/>
            <w:b w:val="0"/>
            <w:bCs w:val="0"/>
            <w:kern w:val="0"/>
            <w:sz w:val="20"/>
            <w:szCs w:val="20"/>
          </w:rPr>
          <w:t>fueron separados preventivamente</w:t>
        </w:r>
        <w:r w:rsidR="009449CE">
          <w:rPr>
            <w:rFonts w:cs="Times"/>
            <w:b w:val="0"/>
            <w:bCs w:val="0"/>
            <w:kern w:val="0"/>
            <w:sz w:val="20"/>
            <w:szCs w:val="20"/>
          </w:rPr>
          <w:t xml:space="preserve">, aunque </w:t>
        </w:r>
      </w:ins>
      <w:ins w:id="345" w:author="Carlos Binker" w:date="2024-09-12T11:21:00Z">
        <w:r w:rsidR="003465A0">
          <w:rPr>
            <w:rFonts w:cs="Times"/>
            <w:b w:val="0"/>
            <w:bCs w:val="0"/>
            <w:kern w:val="0"/>
            <w:sz w:val="20"/>
            <w:szCs w:val="20"/>
          </w:rPr>
          <w:t>finalmente no fue necesario su utilización</w:t>
        </w:r>
      </w:ins>
      <w:ins w:id="346" w:author="Carlos Binker" w:date="2024-09-12T11:23:00Z">
        <w:r>
          <w:rPr>
            <w:rFonts w:cs="Times"/>
            <w:b w:val="0"/>
            <w:bCs w:val="0"/>
            <w:kern w:val="0"/>
            <w:sz w:val="20"/>
            <w:szCs w:val="20"/>
          </w:rPr>
          <w:t xml:space="preserve"> en nuestro caso de estudio</w:t>
        </w:r>
      </w:ins>
      <w:ins w:id="347" w:author="Carlos Binker" w:date="2024-09-12T11:21:00Z">
        <w:r w:rsidR="003465A0">
          <w:rPr>
            <w:rFonts w:cs="Times"/>
            <w:b w:val="0"/>
            <w:bCs w:val="0"/>
            <w:kern w:val="0"/>
            <w:sz w:val="20"/>
            <w:szCs w:val="20"/>
          </w:rPr>
          <w:t>.</w:t>
        </w:r>
      </w:ins>
    </w:p>
    <w:p w14:paraId="3359C796" w14:textId="4F6F2F88" w:rsidR="00F4796A" w:rsidRPr="00D6105B" w:rsidDel="003C5CDE" w:rsidRDefault="00F4796A">
      <w:pPr>
        <w:pStyle w:val="Ttulo1erNivel"/>
        <w:spacing w:before="0" w:after="120"/>
        <w:ind w:firstLine="284"/>
        <w:jc w:val="both"/>
        <w:rPr>
          <w:del w:id="348" w:author="Carlos Binker" w:date="2024-09-12T11:08:00Z"/>
          <w:rFonts w:cs="Times"/>
          <w:b w:val="0"/>
          <w:bCs w:val="0"/>
          <w:kern w:val="0"/>
          <w:sz w:val="20"/>
          <w:szCs w:val="20"/>
          <w:rPrChange w:id="349" w:author="Carlos Binker" w:date="2024-09-12T11:18:00Z">
            <w:rPr>
              <w:del w:id="350" w:author="Carlos Binker" w:date="2024-09-12T11:08:00Z"/>
            </w:rPr>
          </w:rPrChange>
        </w:rPr>
        <w:pPrChange w:id="351" w:author="Carlos Binker" w:date="2024-09-12T11:20:00Z">
          <w:pPr>
            <w:pStyle w:val="Ttulo1erNivel"/>
          </w:pPr>
        </w:pPrChange>
      </w:pPr>
    </w:p>
    <w:p w14:paraId="48BD0A54" w14:textId="503B1B70" w:rsidR="00480451" w:rsidRPr="00D6105B" w:rsidDel="00970FD3" w:rsidRDefault="00B95D06">
      <w:pPr>
        <w:pStyle w:val="Ttulo1erNivel"/>
        <w:spacing w:before="0" w:after="120"/>
        <w:ind w:firstLine="284"/>
        <w:jc w:val="both"/>
        <w:rPr>
          <w:del w:id="352" w:author="Carlos Binker" w:date="2024-09-12T11:22:00Z"/>
          <w:rFonts w:cs="Times"/>
          <w:b w:val="0"/>
          <w:bCs w:val="0"/>
          <w:kern w:val="0"/>
          <w:sz w:val="20"/>
          <w:szCs w:val="20"/>
          <w:rPrChange w:id="353" w:author="Carlos Binker" w:date="2024-09-12T11:18:00Z">
            <w:rPr>
              <w:del w:id="354" w:author="Carlos Binker" w:date="2024-09-12T11:22:00Z"/>
            </w:rPr>
          </w:rPrChange>
        </w:rPr>
        <w:pPrChange w:id="355" w:author="Carlos Binker" w:date="2024-09-12T11:20:00Z">
          <w:pPr>
            <w:pStyle w:val="Ttulo1erNivel"/>
          </w:pPr>
        </w:pPrChange>
      </w:pPr>
      <w:del w:id="356" w:author="Carlos Binker" w:date="2024-09-12T11:19:00Z">
        <w:r w:rsidRPr="00D6105B" w:rsidDel="00AA6997">
          <w:rPr>
            <w:rFonts w:cs="Times"/>
            <w:kern w:val="0"/>
            <w:sz w:val="20"/>
            <w:szCs w:val="20"/>
            <w:rPrChange w:id="357" w:author="Carlos Binker" w:date="2024-09-12T11:18:00Z">
              <w:rPr/>
            </w:rPrChange>
          </w:rPr>
          <w:delText>G</w:delText>
        </w:r>
        <w:r w:rsidR="00F1697D" w:rsidRPr="00D6105B" w:rsidDel="00AA6997">
          <w:rPr>
            <w:rFonts w:cs="Times"/>
            <w:kern w:val="0"/>
            <w:sz w:val="20"/>
            <w:szCs w:val="20"/>
            <w:rPrChange w:id="358" w:author="Carlos Binker" w:date="2024-09-12T11:18:00Z">
              <w:rPr/>
            </w:rPrChange>
          </w:rPr>
          <w:delText>e</w:delText>
        </w:r>
        <w:r w:rsidRPr="00D6105B" w:rsidDel="00AA6997">
          <w:rPr>
            <w:rFonts w:cs="Times"/>
            <w:kern w:val="0"/>
            <w:sz w:val="20"/>
            <w:szCs w:val="20"/>
            <w:rPrChange w:id="359" w:author="Carlos Binker" w:date="2024-09-12T11:18:00Z">
              <w:rPr/>
            </w:rPrChange>
          </w:rPr>
          <w:delText>neración de resultados</w:delText>
        </w:r>
        <w:r w:rsidR="00AB22A6" w:rsidRPr="00D6105B" w:rsidDel="00AA6997">
          <w:rPr>
            <w:rFonts w:cs="Times"/>
            <w:kern w:val="0"/>
            <w:sz w:val="20"/>
            <w:szCs w:val="20"/>
            <w:rPrChange w:id="360" w:author="Carlos Binker" w:date="2024-09-12T11:18:00Z">
              <w:rPr/>
            </w:rPrChange>
          </w:rPr>
          <w:delText xml:space="preserve"> </w:delText>
        </w:r>
      </w:del>
    </w:p>
    <w:p w14:paraId="3DDCA341" w14:textId="0A886804" w:rsidR="002950AF" w:rsidRDefault="00613844">
      <w:pPr>
        <w:pStyle w:val="Ttulo1erNivel"/>
        <w:spacing w:before="0" w:after="120"/>
        <w:ind w:firstLine="284"/>
        <w:jc w:val="both"/>
        <w:pPrChange w:id="361" w:author="Carlos Binker" w:date="2024-09-12T11:22:00Z">
          <w:pPr>
            <w:spacing w:after="120"/>
            <w:ind w:firstLine="284"/>
            <w:jc w:val="both"/>
          </w:pPr>
        </w:pPrChange>
      </w:pPr>
      <w:del w:id="362" w:author="Carlos Binker" w:date="2024-09-12T11:22:00Z">
        <w:r w:rsidRPr="00956CE2" w:rsidDel="00970FD3">
          <w:delText xml:space="preserve">flujo de </w:delText>
        </w:r>
        <w:r w:rsidR="008E3018" w:rsidRPr="00956CE2" w:rsidDel="00970FD3">
          <w:delText>trabajo</w:delText>
        </w:r>
        <w:r w:rsidRPr="00956CE2" w:rsidDel="00970FD3">
          <w:delText xml:space="preserve"> más fluido, se van a comentar las líne</w:delText>
        </w:r>
        <w:r w:rsidRPr="00956CE2" w:rsidDel="00DB296A">
          <w:delText xml:space="preserve">as que generan estos resultados cuando no sea necesario utilizarlas. </w:delText>
        </w:r>
      </w:del>
    </w:p>
    <w:p w14:paraId="78D62521" w14:textId="18A26FFF" w:rsidR="00B2028B" w:rsidRDefault="00635CC8">
      <w:pPr>
        <w:pStyle w:val="Ttulo1erNivel"/>
        <w:numPr>
          <w:ilvl w:val="1"/>
          <w:numId w:val="29"/>
        </w:numPr>
        <w:ind w:left="0" w:firstLine="0"/>
        <w:pPrChange w:id="363" w:author="Carlos Binker" w:date="2024-09-12T11:30:00Z">
          <w:pPr>
            <w:pStyle w:val="Ttulo1erNivel"/>
            <w:numPr>
              <w:ilvl w:val="1"/>
              <w:numId w:val="23"/>
            </w:numPr>
            <w:ind w:left="1076" w:hanging="432"/>
          </w:pPr>
        </w:pPrChange>
      </w:pPr>
      <w:del w:id="364" w:author="Carlos Binker" w:date="2024-09-12T11:25:00Z">
        <w:r w:rsidDel="00511E01">
          <w:delText xml:space="preserve">Gráficos para </w:delText>
        </w:r>
        <w:r w:rsidR="00960A7B" w:rsidDel="00511E01">
          <w:delText>m</w:delText>
        </w:r>
        <w:r w:rsidR="00B2028B" w:rsidDel="00511E01">
          <w:delText xml:space="preserve">odelos </w:delText>
        </w:r>
        <w:r w:rsidDel="00511E01">
          <w:delText>bi</w:delText>
        </w:r>
        <w:r w:rsidR="00156E73" w:rsidDel="00511E01">
          <w:delText>categóricos</w:delText>
        </w:r>
      </w:del>
      <w:ins w:id="365" w:author="Carlos Binker" w:date="2024-09-12T11:25:00Z">
        <w:r w:rsidR="00511E01">
          <w:t>Análisis exploratorio de los datos</w:t>
        </w:r>
      </w:ins>
    </w:p>
    <w:p w14:paraId="01BD0A76" w14:textId="6B47F0B6" w:rsidR="00444A79" w:rsidRDefault="00CC24C9" w:rsidP="00052695">
      <w:pPr>
        <w:spacing w:after="120"/>
        <w:ind w:firstLine="284"/>
        <w:jc w:val="both"/>
        <w:rPr>
          <w:ins w:id="366" w:author="Carlos Binker" w:date="2024-09-12T11:41:00Z"/>
          <w:rFonts w:ascii="Times" w:hAnsi="Times" w:cs="Times"/>
          <w:sz w:val="20"/>
          <w:szCs w:val="20"/>
          <w:lang w:val="es-AR"/>
        </w:rPr>
      </w:pPr>
      <w:del w:id="367" w:author="Carlos Binker" w:date="2024-09-12T11:22:00Z">
        <w:r w:rsidRPr="00C35222" w:rsidDel="00970FD3">
          <w:rPr>
            <w:rFonts w:ascii="Times" w:hAnsi="Times" w:cs="Times"/>
            <w:noProof/>
            <w:sz w:val="20"/>
            <w:szCs w:val="20"/>
            <w:lang w:val="es-AR"/>
            <w:rPrChange w:id="368" w:author="Carlos Binker" w:date="2024-09-12T11:27:00Z">
              <w:rPr>
                <w:noProof/>
              </w:rPr>
            </w:rPrChange>
          </w:rPr>
          <mc:AlternateContent>
            <mc:Choice Requires="wps">
              <w:drawing>
                <wp:anchor distT="0" distB="0" distL="114300" distR="114300" simplePos="0" relativeHeight="251659264" behindDoc="0" locked="0" layoutInCell="1" allowOverlap="1" wp14:anchorId="7811DEC4" wp14:editId="33D36BE0">
                  <wp:simplePos x="0" y="0"/>
                  <wp:positionH relativeFrom="column">
                    <wp:posOffset>-635</wp:posOffset>
                  </wp:positionH>
                  <wp:positionV relativeFrom="paragraph">
                    <wp:posOffset>2279015</wp:posOffset>
                  </wp:positionV>
                  <wp:extent cx="3005455" cy="1603375"/>
                  <wp:effectExtent l="0" t="0" r="23495" b="15875"/>
                  <wp:wrapSquare wrapText="bothSides"/>
                  <wp:docPr id="300047532" name="Cuadro de texto 3"/>
                  <wp:cNvGraphicFramePr/>
                  <a:graphic xmlns:a="http://schemas.openxmlformats.org/drawingml/2006/main">
                    <a:graphicData uri="http://schemas.microsoft.com/office/word/2010/wordprocessingShape">
                      <wps:wsp>
                        <wps:cNvSpPr txBox="1"/>
                        <wps:spPr>
                          <a:xfrm>
                            <a:off x="0" y="0"/>
                            <a:ext cx="3005455" cy="1603375"/>
                          </a:xfrm>
                          <a:prstGeom prst="rect">
                            <a:avLst/>
                          </a:prstGeom>
                          <a:solidFill>
                            <a:schemeClr val="lt1"/>
                          </a:solidFill>
                          <a:ln w="6350">
                            <a:solidFill>
                              <a:prstClr val="black"/>
                            </a:solidFill>
                          </a:ln>
                        </wps:spPr>
                        <wps:txbx>
                          <w:txbxContent>
                            <w:p w14:paraId="33000AF7" w14:textId="46C8E54C" w:rsidR="00CC24C9" w:rsidRDefault="00CC24C9" w:rsidP="00CC24C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4117951" wp14:editId="3E33D9A8">
                                    <wp:extent cx="2876384" cy="1301426"/>
                                    <wp:effectExtent l="0" t="0" r="635" b="0"/>
                                    <wp:docPr id="38007148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8365" name="Imagen 5"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900176" cy="1312191"/>
                                            </a:xfrm>
                                            <a:prstGeom prst="rect">
                                              <a:avLst/>
                                            </a:prstGeom>
                                          </pic:spPr>
                                        </pic:pic>
                                      </a:graphicData>
                                    </a:graphic>
                                  </wp:inline>
                                </w:drawing>
                              </w:r>
                            </w:p>
                            <w:p w14:paraId="23B17648" w14:textId="0A88A88D" w:rsidR="00CC24C9" w:rsidRPr="00D67462" w:rsidRDefault="00CC24C9" w:rsidP="00CC24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13</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04174D">
                                <w:rPr>
                                  <w:rFonts w:ascii="HelveticaNeueLT Std Lt Cn" w:hAnsi="HelveticaNeueLT Std Lt Cn"/>
                                  <w:b/>
                                  <w:bCs/>
                                  <w:sz w:val="18"/>
                                  <w:szCs w:val="18"/>
                                  <w:lang w:val="es-AR"/>
                                </w:rPr>
                                <w:t xml:space="preserve">Guardado de los gráficos en </w:t>
                              </w:r>
                              <w:r w:rsidR="00BE26CB">
                                <w:rPr>
                                  <w:rFonts w:ascii="HelveticaNeueLT Std Lt Cn" w:hAnsi="HelveticaNeueLT Std Lt Cn"/>
                                  <w:b/>
                                  <w:bCs/>
                                  <w:sz w:val="18"/>
                                  <w:szCs w:val="18"/>
                                  <w:lang w:val="es-AR"/>
                                </w:rPr>
                                <w:t xml:space="preserve">la carpeta </w:t>
                              </w:r>
                              <w:r w:rsidR="00BE26CB" w:rsidRPr="00BE26CB">
                                <w:rPr>
                                  <w:rFonts w:ascii="HelveticaNeueLT Std Lt Cn" w:hAnsi="HelveticaNeueLT Std Lt Cn"/>
                                  <w:b/>
                                  <w:bCs/>
                                  <w:i/>
                                  <w:iCs/>
                                  <w:sz w:val="18"/>
                                  <w:szCs w:val="18"/>
                                  <w:lang w:val="es-AR"/>
                                </w:rPr>
                                <w:t>dir_graficos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11DEC4" id="_x0000_s1037" type="#_x0000_t202" style="position:absolute;left:0;text-align:left;margin-left:-.05pt;margin-top:179.45pt;width:236.65pt;height:1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Si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" fillcolor="white [3201]" strokeweight=".5pt">
                  <v:textbox>
                    <w:txbxContent>
                      <w:p w14:paraId="33000AF7" w14:textId="46C8E54C" w:rsidR="00CC24C9" w:rsidRDefault="00CC24C9" w:rsidP="00CC24C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24117951" wp14:editId="3E33D9A8">
                              <wp:extent cx="2876384" cy="1301426"/>
                              <wp:effectExtent l="0" t="0" r="635" b="0"/>
                              <wp:docPr id="38007148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8365" name="Imagen 5"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900176" cy="1312191"/>
                                      </a:xfrm>
                                      <a:prstGeom prst="rect">
                                        <a:avLst/>
                                      </a:prstGeom>
                                    </pic:spPr>
                                  </pic:pic>
                                </a:graphicData>
                              </a:graphic>
                            </wp:inline>
                          </w:drawing>
                        </w:r>
                      </w:p>
                      <w:p w14:paraId="23B17648" w14:textId="0A88A88D" w:rsidR="00CC24C9" w:rsidRPr="00D67462" w:rsidRDefault="00CC24C9" w:rsidP="00CC24C9">
                        <w:pPr>
                          <w:spacing w:before="120"/>
                          <w:jc w:val="center"/>
                          <w:rPr>
                            <w:lang w:val="es-AR"/>
                          </w:rPr>
                        </w:pPr>
                        <w:r w:rsidRPr="00E777AB">
                          <w:rPr>
                            <w:rFonts w:ascii="HelveticaNeueLT Std Lt Cn" w:hAnsi="HelveticaNeueLT Std Lt Cn"/>
                            <w:b/>
                            <w:bCs/>
                            <w:sz w:val="18"/>
                            <w:szCs w:val="18"/>
                            <w:lang w:val="es-AR"/>
                          </w:rPr>
                          <w:t xml:space="preserve">Figura </w:t>
                        </w:r>
                        <w:r>
                          <w:rPr>
                            <w:rFonts w:ascii="HelveticaNeueLT Std Lt Cn" w:hAnsi="HelveticaNeueLT Std Lt Cn"/>
                            <w:b/>
                            <w:bCs/>
                            <w:sz w:val="18"/>
                            <w:szCs w:val="18"/>
                            <w:lang w:val="es-AR"/>
                          </w:rPr>
                          <w:t>13</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04174D">
                          <w:rPr>
                            <w:rFonts w:ascii="HelveticaNeueLT Std Lt Cn" w:hAnsi="HelveticaNeueLT Std Lt Cn"/>
                            <w:b/>
                            <w:bCs/>
                            <w:sz w:val="18"/>
                            <w:szCs w:val="18"/>
                            <w:lang w:val="es-AR"/>
                          </w:rPr>
                          <w:t xml:space="preserve">Guardado de los gráficos en </w:t>
                        </w:r>
                        <w:r w:rsidR="00BE26CB">
                          <w:rPr>
                            <w:rFonts w:ascii="HelveticaNeueLT Std Lt Cn" w:hAnsi="HelveticaNeueLT Std Lt Cn"/>
                            <w:b/>
                            <w:bCs/>
                            <w:sz w:val="18"/>
                            <w:szCs w:val="18"/>
                            <w:lang w:val="es-AR"/>
                          </w:rPr>
                          <w:t xml:space="preserve">la carpeta </w:t>
                        </w:r>
                        <w:r w:rsidR="00BE26CB" w:rsidRPr="00BE26CB">
                          <w:rPr>
                            <w:rFonts w:ascii="HelveticaNeueLT Std Lt Cn" w:hAnsi="HelveticaNeueLT Std Lt Cn"/>
                            <w:b/>
                            <w:bCs/>
                            <w:i/>
                            <w:iCs/>
                            <w:sz w:val="18"/>
                            <w:szCs w:val="18"/>
                            <w:lang w:val="es-AR"/>
                          </w:rPr>
                          <w:t>dir_graficos</w:t>
                        </w:r>
                      </w:p>
                    </w:txbxContent>
                  </v:textbox>
                  <w10:wrap type="square"/>
                </v:shape>
              </w:pict>
            </mc:Fallback>
          </mc:AlternateContent>
        </w:r>
      </w:del>
      <w:ins w:id="369" w:author="Carlos Binker" w:date="2024-09-12T11:30:00Z">
        <w:r w:rsidR="00D04D8D">
          <w:rPr>
            <w:rFonts w:ascii="Times" w:hAnsi="Times" w:cs="Times"/>
            <w:sz w:val="20"/>
            <w:szCs w:val="20"/>
            <w:lang w:val="es-AR"/>
          </w:rPr>
          <w:t>La primera etapa, antes de d</w:t>
        </w:r>
      </w:ins>
      <w:ins w:id="370" w:author="Carlos Binker" w:date="2024-09-12T11:31:00Z">
        <w:r w:rsidR="00D04D8D">
          <w:rPr>
            <w:rFonts w:ascii="Times" w:hAnsi="Times" w:cs="Times"/>
            <w:sz w:val="20"/>
            <w:szCs w:val="20"/>
            <w:lang w:val="es-AR"/>
          </w:rPr>
          <w:t xml:space="preserve">efinir un modelo, </w:t>
        </w:r>
        <w:r w:rsidR="0006213C">
          <w:rPr>
            <w:rFonts w:ascii="Times" w:hAnsi="Times" w:cs="Times"/>
            <w:sz w:val="20"/>
            <w:szCs w:val="20"/>
            <w:lang w:val="es-AR"/>
          </w:rPr>
          <w:t xml:space="preserve">es realizar un análisis exploratorio de los datos. A </w:t>
        </w:r>
      </w:ins>
      <w:ins w:id="371" w:author="Carlos Binker" w:date="2024-09-12T11:33:00Z">
        <w:r w:rsidR="00052695">
          <w:rPr>
            <w:rFonts w:ascii="Times" w:hAnsi="Times" w:cs="Times"/>
            <w:sz w:val="20"/>
            <w:szCs w:val="20"/>
            <w:lang w:val="es-AR"/>
          </w:rPr>
          <w:t>continuación,</w:t>
        </w:r>
      </w:ins>
      <w:ins w:id="372" w:author="Carlos Binker" w:date="2024-09-12T11:31:00Z">
        <w:r w:rsidR="0006213C">
          <w:rPr>
            <w:rFonts w:ascii="Times" w:hAnsi="Times" w:cs="Times"/>
            <w:sz w:val="20"/>
            <w:szCs w:val="20"/>
            <w:lang w:val="es-AR"/>
          </w:rPr>
          <w:t xml:space="preserve"> se muestra </w:t>
        </w:r>
        <w:r w:rsidR="00B07B3A">
          <w:rPr>
            <w:rFonts w:ascii="Times" w:hAnsi="Times" w:cs="Times"/>
            <w:sz w:val="20"/>
            <w:szCs w:val="20"/>
            <w:lang w:val="es-AR"/>
          </w:rPr>
          <w:t xml:space="preserve">un gráfico muy importante que </w:t>
        </w:r>
        <w:r w:rsidR="00B07B3A">
          <w:rPr>
            <w:rFonts w:ascii="Times" w:hAnsi="Times" w:cs="Times"/>
            <w:sz w:val="20"/>
            <w:szCs w:val="20"/>
            <w:lang w:val="es-AR"/>
          </w:rPr>
          <w:t xml:space="preserve">toma los datos </w:t>
        </w:r>
      </w:ins>
      <w:ins w:id="373" w:author="Carlos Binker" w:date="2024-09-12T11:32:00Z">
        <w:r w:rsidR="00B07B3A">
          <w:rPr>
            <w:rFonts w:ascii="Times" w:hAnsi="Times" w:cs="Times"/>
            <w:sz w:val="20"/>
            <w:szCs w:val="20"/>
            <w:lang w:val="es-AR"/>
          </w:rPr>
          <w:t xml:space="preserve">de entrenamiento </w:t>
        </w:r>
        <w:r w:rsidR="00474F5D">
          <w:rPr>
            <w:rFonts w:ascii="Times" w:hAnsi="Times" w:cs="Times"/>
            <w:sz w:val="20"/>
            <w:szCs w:val="20"/>
            <w:lang w:val="es-AR"/>
          </w:rPr>
          <w:t xml:space="preserve">y permite </w:t>
        </w:r>
        <w:r w:rsidR="00444A79" w:rsidRPr="00444A79">
          <w:rPr>
            <w:rFonts w:ascii="Times" w:hAnsi="Times" w:cs="Times"/>
            <w:sz w:val="20"/>
            <w:szCs w:val="20"/>
            <w:lang w:val="es-AR"/>
          </w:rPr>
          <w:t xml:space="preserve">ver la distribución de cada variable para los casos positivos </w:t>
        </w:r>
      </w:ins>
      <w:ins w:id="374" w:author="Carlos Binker" w:date="2024-09-12T11:40:00Z">
        <w:r w:rsidR="00347BD1">
          <w:rPr>
            <w:rFonts w:ascii="Times" w:hAnsi="Times" w:cs="Times"/>
            <w:sz w:val="20"/>
            <w:szCs w:val="20"/>
            <w:lang w:val="es-AR"/>
          </w:rPr>
          <w:t xml:space="preserve">(valor 1) </w:t>
        </w:r>
      </w:ins>
      <w:ins w:id="375" w:author="Carlos Binker" w:date="2024-09-12T11:32:00Z">
        <w:r w:rsidR="00444A79" w:rsidRPr="00444A79">
          <w:rPr>
            <w:rFonts w:ascii="Times" w:hAnsi="Times" w:cs="Times"/>
            <w:sz w:val="20"/>
            <w:szCs w:val="20"/>
            <w:lang w:val="es-AR"/>
          </w:rPr>
          <w:t>y los negativos</w:t>
        </w:r>
      </w:ins>
      <w:ins w:id="376" w:author="Carlos Binker" w:date="2024-09-12T11:40:00Z">
        <w:r w:rsidR="00347BD1">
          <w:rPr>
            <w:rFonts w:ascii="Times" w:hAnsi="Times" w:cs="Times"/>
            <w:sz w:val="20"/>
            <w:szCs w:val="20"/>
            <w:lang w:val="es-AR"/>
          </w:rPr>
          <w:t xml:space="preserve"> (valor 0)</w:t>
        </w:r>
      </w:ins>
      <w:ins w:id="377" w:author="Carlos Binker" w:date="2024-09-12T11:32:00Z">
        <w:r w:rsidR="00444A79" w:rsidRPr="00444A79">
          <w:rPr>
            <w:rFonts w:ascii="Times" w:hAnsi="Times" w:cs="Times"/>
            <w:sz w:val="20"/>
            <w:szCs w:val="20"/>
            <w:lang w:val="es-AR"/>
          </w:rPr>
          <w:t xml:space="preserve">. </w:t>
        </w:r>
        <w:r w:rsidR="00052695">
          <w:rPr>
            <w:rFonts w:ascii="Times" w:hAnsi="Times" w:cs="Times"/>
            <w:sz w:val="20"/>
            <w:szCs w:val="20"/>
            <w:lang w:val="es-AR"/>
          </w:rPr>
          <w:t>Ver</w:t>
        </w:r>
        <w:r w:rsidR="00444A79" w:rsidRPr="00444A79">
          <w:rPr>
            <w:rFonts w:ascii="Times" w:hAnsi="Times" w:cs="Times"/>
            <w:sz w:val="20"/>
            <w:szCs w:val="20"/>
            <w:lang w:val="es-AR"/>
          </w:rPr>
          <w:t xml:space="preserve"> Figura 4</w:t>
        </w:r>
      </w:ins>
      <w:ins w:id="378" w:author="Carlos Binker" w:date="2024-09-12T11:41:00Z">
        <w:r w:rsidR="00347BD1">
          <w:rPr>
            <w:rFonts w:ascii="Times" w:hAnsi="Times" w:cs="Times"/>
            <w:sz w:val="20"/>
            <w:szCs w:val="20"/>
            <w:lang w:val="es-AR"/>
          </w:rPr>
          <w:t xml:space="preserve"> para más detalle</w:t>
        </w:r>
      </w:ins>
      <w:ins w:id="379" w:author="Carlos Binker" w:date="2024-09-12T11:32:00Z">
        <w:r w:rsidR="00444A79" w:rsidRPr="00444A79">
          <w:rPr>
            <w:rFonts w:ascii="Times" w:hAnsi="Times" w:cs="Times"/>
            <w:sz w:val="20"/>
            <w:szCs w:val="20"/>
            <w:lang w:val="es-AR"/>
          </w:rPr>
          <w:t>.</w:t>
        </w:r>
      </w:ins>
    </w:p>
    <w:p w14:paraId="61DD914B" w14:textId="5ED624E1" w:rsidR="00574696" w:rsidRDefault="00574696" w:rsidP="00E31CCF">
      <w:pPr>
        <w:spacing w:after="120"/>
        <w:ind w:firstLine="284"/>
        <w:jc w:val="both"/>
        <w:rPr>
          <w:ins w:id="380" w:author="Carlos Binker" w:date="2024-09-12T11:42:00Z"/>
          <w:rFonts w:ascii="Times" w:hAnsi="Times" w:cs="Times"/>
          <w:sz w:val="20"/>
          <w:szCs w:val="20"/>
          <w:lang w:val="es-AR"/>
        </w:rPr>
      </w:pPr>
      <w:ins w:id="381" w:author="Carlos Binker" w:date="2024-09-12T11:41:00Z">
        <w:r w:rsidRPr="00574696">
          <w:rPr>
            <w:rFonts w:ascii="Times" w:hAnsi="Times" w:cs="Times"/>
            <w:sz w:val="20"/>
            <w:szCs w:val="20"/>
            <w:lang w:val="es-AR"/>
          </w:rPr>
          <w:t>De cada variable se observa</w:t>
        </w:r>
        <w:r>
          <w:rPr>
            <w:rFonts w:ascii="Times" w:hAnsi="Times" w:cs="Times"/>
            <w:sz w:val="20"/>
            <w:szCs w:val="20"/>
            <w:lang w:val="es-AR"/>
          </w:rPr>
          <w:t xml:space="preserve"> lo siguiente</w:t>
        </w:r>
        <w:r w:rsidRPr="00574696">
          <w:rPr>
            <w:rFonts w:ascii="Times" w:hAnsi="Times" w:cs="Times"/>
            <w:sz w:val="20"/>
            <w:szCs w:val="20"/>
            <w:lang w:val="es-AR"/>
          </w:rPr>
          <w:t>:</w:t>
        </w:r>
      </w:ins>
    </w:p>
    <w:p w14:paraId="22B57A57" w14:textId="612198DB" w:rsidR="00E31CCF" w:rsidRDefault="00903E73" w:rsidP="00A34788">
      <w:pPr>
        <w:pStyle w:val="Prrafodelista"/>
        <w:numPr>
          <w:ilvl w:val="0"/>
          <w:numId w:val="23"/>
        </w:numPr>
        <w:spacing w:after="120"/>
        <w:ind w:left="0" w:firstLine="284"/>
        <w:rPr>
          <w:ins w:id="382" w:author="Carlos Binker" w:date="2024-09-12T11:50:00Z"/>
          <w:rFonts w:ascii="Times" w:hAnsi="Times" w:cs="Times"/>
          <w:sz w:val="20"/>
          <w:szCs w:val="20"/>
          <w:lang w:val="es-AR"/>
        </w:rPr>
      </w:pPr>
      <w:ins w:id="383" w:author="Carlos Binker" w:date="2024-09-12T11:56:00Z">
        <w:r>
          <w:rPr>
            <w:rFonts w:ascii="Times" w:hAnsi="Times" w:cs="Times"/>
            <w:sz w:val="20"/>
            <w:szCs w:val="20"/>
            <w:lang w:val="es-AR"/>
          </w:rPr>
          <w:t xml:space="preserve">En cuanto a la </w:t>
        </w:r>
        <w:r w:rsidRPr="00903E73">
          <w:rPr>
            <w:rFonts w:ascii="Times" w:hAnsi="Times" w:cs="Times"/>
            <w:i/>
            <w:iCs/>
            <w:sz w:val="20"/>
            <w:szCs w:val="20"/>
            <w:lang w:val="es-AR"/>
            <w:rPrChange w:id="384" w:author="Carlos Binker" w:date="2024-09-12T11:56:00Z">
              <w:rPr>
                <w:rFonts w:ascii="Times" w:hAnsi="Times" w:cs="Times"/>
                <w:sz w:val="20"/>
                <w:szCs w:val="20"/>
                <w:lang w:val="es-AR"/>
              </w:rPr>
            </w:rPrChange>
          </w:rPr>
          <w:t>temperatura</w:t>
        </w:r>
        <w:r>
          <w:rPr>
            <w:rFonts w:ascii="Times" w:hAnsi="Times" w:cs="Times"/>
            <w:sz w:val="20"/>
            <w:szCs w:val="20"/>
            <w:lang w:val="es-AR"/>
          </w:rPr>
          <w:t xml:space="preserve"> </w:t>
        </w:r>
      </w:ins>
      <w:ins w:id="385" w:author="Carlos Binker" w:date="2024-09-12T11:50:00Z">
        <w:r w:rsidR="00A34788">
          <w:rPr>
            <w:rFonts w:ascii="Times" w:hAnsi="Times" w:cs="Times"/>
            <w:sz w:val="20"/>
            <w:szCs w:val="20"/>
            <w:lang w:val="es-AR"/>
          </w:rPr>
          <w:t>p</w:t>
        </w:r>
      </w:ins>
      <w:ins w:id="386" w:author="Carlos Binker" w:date="2024-09-12T11:49:00Z">
        <w:r w:rsidR="00AC73AB" w:rsidRPr="00AC73AB">
          <w:rPr>
            <w:rFonts w:ascii="Times" w:hAnsi="Times" w:cs="Times"/>
            <w:sz w:val="20"/>
            <w:szCs w:val="20"/>
            <w:lang w:val="es-AR"/>
          </w:rPr>
          <w:t>arece que está más cálido en los momentos en los que hay gente.</w:t>
        </w:r>
      </w:ins>
    </w:p>
    <w:p w14:paraId="0AA13EDA" w14:textId="7E26C2FB" w:rsidR="00AC73AB" w:rsidRDefault="00A34788" w:rsidP="0098305B">
      <w:pPr>
        <w:pStyle w:val="Prrafodelista"/>
        <w:numPr>
          <w:ilvl w:val="0"/>
          <w:numId w:val="23"/>
        </w:numPr>
        <w:spacing w:after="120"/>
        <w:ind w:left="0" w:firstLine="284"/>
        <w:rPr>
          <w:ins w:id="387" w:author="Carlos Binker" w:date="2024-09-12T11:50:00Z"/>
          <w:rFonts w:ascii="Times" w:hAnsi="Times" w:cs="Times"/>
          <w:sz w:val="20"/>
          <w:szCs w:val="20"/>
          <w:lang w:val="es-AR"/>
        </w:rPr>
      </w:pPr>
      <w:ins w:id="388" w:author="Carlos Binker" w:date="2024-09-12T11:50:00Z">
        <w:r w:rsidRPr="00A34788">
          <w:rPr>
            <w:rFonts w:ascii="Times" w:hAnsi="Times" w:cs="Times"/>
            <w:sz w:val="20"/>
            <w:szCs w:val="20"/>
            <w:lang w:val="es-AR"/>
          </w:rPr>
          <w:t xml:space="preserve">La </w:t>
        </w:r>
        <w:r w:rsidRPr="003F32EE">
          <w:rPr>
            <w:rFonts w:ascii="Times" w:hAnsi="Times" w:cs="Times"/>
            <w:i/>
            <w:iCs/>
            <w:sz w:val="20"/>
            <w:szCs w:val="20"/>
            <w:lang w:val="es-AR"/>
            <w:rPrChange w:id="389" w:author="Carlos Binker" w:date="2024-09-12T11:52:00Z">
              <w:rPr>
                <w:rFonts w:ascii="Times" w:hAnsi="Times" w:cs="Times"/>
                <w:sz w:val="20"/>
                <w:szCs w:val="20"/>
                <w:lang w:val="es-AR"/>
              </w:rPr>
            </w:rPrChange>
          </w:rPr>
          <w:t>humedad</w:t>
        </w:r>
        <w:r w:rsidRPr="00A34788">
          <w:rPr>
            <w:rFonts w:ascii="Times" w:hAnsi="Times" w:cs="Times"/>
            <w:sz w:val="20"/>
            <w:szCs w:val="20"/>
            <w:lang w:val="es-AR"/>
          </w:rPr>
          <w:t xml:space="preserve"> no muestra grandes diferencias</w:t>
        </w:r>
      </w:ins>
    </w:p>
    <w:p w14:paraId="3C88093F" w14:textId="2FBB8F7F" w:rsidR="00A34788" w:rsidRDefault="006D5B51" w:rsidP="0098305B">
      <w:pPr>
        <w:pStyle w:val="Prrafodelista"/>
        <w:numPr>
          <w:ilvl w:val="0"/>
          <w:numId w:val="23"/>
        </w:numPr>
        <w:spacing w:after="120"/>
        <w:ind w:left="0" w:firstLine="284"/>
        <w:rPr>
          <w:ins w:id="390" w:author="Carlos Binker" w:date="2024-09-12T11:51:00Z"/>
          <w:rFonts w:ascii="Times" w:hAnsi="Times" w:cs="Times"/>
          <w:sz w:val="20"/>
          <w:szCs w:val="20"/>
          <w:lang w:val="es-AR"/>
        </w:rPr>
      </w:pPr>
      <w:ins w:id="391" w:author="Carlos Binker" w:date="2024-09-12T11:51:00Z">
        <w:r w:rsidRPr="006D5B51">
          <w:rPr>
            <w:rFonts w:ascii="Times" w:hAnsi="Times" w:cs="Times"/>
            <w:sz w:val="20"/>
            <w:szCs w:val="20"/>
            <w:lang w:val="es-AR"/>
          </w:rPr>
          <w:t xml:space="preserve">La </w:t>
        </w:r>
        <w:r w:rsidRPr="003F32EE">
          <w:rPr>
            <w:rFonts w:ascii="Times" w:hAnsi="Times" w:cs="Times"/>
            <w:i/>
            <w:iCs/>
            <w:sz w:val="20"/>
            <w:szCs w:val="20"/>
            <w:lang w:val="es-AR"/>
            <w:rPrChange w:id="392" w:author="Carlos Binker" w:date="2024-09-12T11:52:00Z">
              <w:rPr>
                <w:rFonts w:ascii="Times" w:hAnsi="Times" w:cs="Times"/>
                <w:sz w:val="20"/>
                <w:szCs w:val="20"/>
                <w:lang w:val="es-AR"/>
              </w:rPr>
            </w:rPrChange>
          </w:rPr>
          <w:t>luz</w:t>
        </w:r>
        <w:r w:rsidRPr="006D5B51">
          <w:rPr>
            <w:rFonts w:ascii="Times" w:hAnsi="Times" w:cs="Times"/>
            <w:sz w:val="20"/>
            <w:szCs w:val="20"/>
            <w:lang w:val="es-AR"/>
          </w:rPr>
          <w:t xml:space="preserve"> tiene distribuciones completamente distintas en ambos casos. Hay mucha más gente en los momentos que hay luz.</w:t>
        </w:r>
      </w:ins>
    </w:p>
    <w:p w14:paraId="004A4241" w14:textId="6CDD68B2" w:rsidR="006D5B51" w:rsidRDefault="006D5B51" w:rsidP="0098305B">
      <w:pPr>
        <w:pStyle w:val="Prrafodelista"/>
        <w:numPr>
          <w:ilvl w:val="0"/>
          <w:numId w:val="23"/>
        </w:numPr>
        <w:spacing w:after="120"/>
        <w:ind w:left="0" w:firstLine="284"/>
        <w:rPr>
          <w:ins w:id="393" w:author="Carlos Binker" w:date="2024-09-12T11:51:00Z"/>
          <w:rFonts w:ascii="Times" w:hAnsi="Times" w:cs="Times"/>
          <w:sz w:val="20"/>
          <w:szCs w:val="20"/>
          <w:lang w:val="es-AR"/>
        </w:rPr>
      </w:pPr>
      <w:ins w:id="394" w:author="Carlos Binker" w:date="2024-09-12T11:51:00Z">
        <w:r w:rsidRPr="006D5B51">
          <w:rPr>
            <w:rFonts w:ascii="Times" w:hAnsi="Times" w:cs="Times"/>
            <w:sz w:val="20"/>
            <w:szCs w:val="20"/>
            <w:lang w:val="es-AR"/>
          </w:rPr>
          <w:t xml:space="preserve">El </w:t>
        </w:r>
        <w:r w:rsidRPr="003F32EE">
          <w:rPr>
            <w:rFonts w:ascii="Times" w:hAnsi="Times" w:cs="Times"/>
            <w:i/>
            <w:iCs/>
            <w:sz w:val="20"/>
            <w:szCs w:val="20"/>
            <w:lang w:val="es-AR"/>
            <w:rPrChange w:id="395" w:author="Carlos Binker" w:date="2024-09-12T11:52:00Z">
              <w:rPr>
                <w:rFonts w:ascii="Times" w:hAnsi="Times" w:cs="Times"/>
                <w:sz w:val="20"/>
                <w:szCs w:val="20"/>
                <w:lang w:val="es-AR"/>
              </w:rPr>
            </w:rPrChange>
          </w:rPr>
          <w:t>CO2</w:t>
        </w:r>
        <w:r w:rsidRPr="006D5B51">
          <w:rPr>
            <w:rFonts w:ascii="Times" w:hAnsi="Times" w:cs="Times"/>
            <w:sz w:val="20"/>
            <w:szCs w:val="20"/>
            <w:lang w:val="es-AR"/>
          </w:rPr>
          <w:t xml:space="preserve"> también tiene una aparente correlación positiva con la presencia de personas.</w:t>
        </w:r>
      </w:ins>
    </w:p>
    <w:p w14:paraId="4115BDB9" w14:textId="0F68F3F6" w:rsidR="006D5B51" w:rsidRDefault="003F32EE" w:rsidP="0098305B">
      <w:pPr>
        <w:pStyle w:val="Prrafodelista"/>
        <w:numPr>
          <w:ilvl w:val="0"/>
          <w:numId w:val="23"/>
        </w:numPr>
        <w:spacing w:after="120"/>
        <w:ind w:left="0" w:firstLine="284"/>
        <w:rPr>
          <w:ins w:id="396" w:author="Carlos Binker" w:date="2024-09-12T11:51:00Z"/>
          <w:rFonts w:ascii="Times" w:hAnsi="Times" w:cs="Times"/>
          <w:sz w:val="20"/>
          <w:szCs w:val="20"/>
          <w:lang w:val="es-AR"/>
        </w:rPr>
      </w:pPr>
      <w:ins w:id="397" w:author="Carlos Binker" w:date="2024-09-12T11:51:00Z">
        <w:r w:rsidRPr="003F32EE">
          <w:rPr>
            <w:rFonts w:ascii="Times" w:hAnsi="Times" w:cs="Times"/>
            <w:sz w:val="20"/>
            <w:szCs w:val="20"/>
            <w:lang w:val="es-AR"/>
          </w:rPr>
          <w:t xml:space="preserve">El </w:t>
        </w:r>
        <w:r w:rsidRPr="003F32EE">
          <w:rPr>
            <w:rFonts w:ascii="Times" w:hAnsi="Times" w:cs="Times"/>
            <w:i/>
            <w:iCs/>
            <w:sz w:val="20"/>
            <w:szCs w:val="20"/>
            <w:lang w:val="es-AR"/>
            <w:rPrChange w:id="398" w:author="Carlos Binker" w:date="2024-09-12T11:52:00Z">
              <w:rPr>
                <w:rFonts w:ascii="Times" w:hAnsi="Times" w:cs="Times"/>
                <w:sz w:val="20"/>
                <w:szCs w:val="20"/>
                <w:lang w:val="es-AR"/>
              </w:rPr>
            </w:rPrChange>
          </w:rPr>
          <w:t>ratio de humedad</w:t>
        </w:r>
        <w:r w:rsidRPr="003F32EE">
          <w:rPr>
            <w:rFonts w:ascii="Times" w:hAnsi="Times" w:cs="Times"/>
            <w:sz w:val="20"/>
            <w:szCs w:val="20"/>
            <w:lang w:val="es-AR"/>
          </w:rPr>
          <w:t xml:space="preserve"> tampoco muestra diferencias tan grandes, aunque más notorias que en el nivel absoluto de humedad.</w:t>
        </w:r>
      </w:ins>
    </w:p>
    <w:p w14:paraId="24007900" w14:textId="2A287332" w:rsidR="0046541D" w:rsidDel="0098305B" w:rsidRDefault="0046541D">
      <w:pPr>
        <w:pStyle w:val="Ttulo1erNivel"/>
        <w:spacing w:after="120"/>
        <w:ind w:firstLine="284"/>
        <w:jc w:val="both"/>
        <w:rPr>
          <w:del w:id="399" w:author="Carlos Binker" w:date="2024-09-12T11:49:00Z"/>
          <w:moveTo w:id="400" w:author="Carlos Binker" w:date="2024-09-12T11:36:00Z"/>
        </w:rPr>
        <w:pPrChange w:id="401" w:author="Carlos Binker" w:date="2024-09-12T11:53:00Z">
          <w:pPr>
            <w:pStyle w:val="Ttulo1erNivel"/>
            <w:numPr>
              <w:ilvl w:val="1"/>
              <w:numId w:val="23"/>
            </w:numPr>
            <w:ind w:left="1076" w:hanging="432"/>
          </w:pPr>
        </w:pPrChange>
      </w:pPr>
      <w:moveToRangeStart w:id="402" w:author="Carlos Binker" w:date="2024-09-12T11:36:00Z" w:name="move177033425"/>
      <w:moveTo w:id="403" w:author="Carlos Binker" w:date="2024-09-12T11:36:00Z">
        <w:del w:id="404" w:author="Carlos Binker" w:date="2024-09-12T11:49:00Z">
          <w:r w:rsidDel="0098305B">
            <w:delText>Gráficos para modelos multicategóricos</w:delText>
          </w:r>
        </w:del>
      </w:moveTo>
    </w:p>
    <w:moveToRangeEnd w:id="402"/>
    <w:p w14:paraId="51A9E99B" w14:textId="551C74AE" w:rsidR="00635CC8" w:rsidDel="00DB3DAC" w:rsidRDefault="00DB3DAC">
      <w:pPr>
        <w:pStyle w:val="Prrafodelista"/>
        <w:spacing w:after="120"/>
        <w:ind w:left="0" w:firstLine="284"/>
        <w:rPr>
          <w:del w:id="405" w:author="Carlos Binker" w:date="2024-09-12T11:29:00Z"/>
        </w:rPr>
        <w:pPrChange w:id="406" w:author="Carlos Binker" w:date="2024-09-12T11:53:00Z">
          <w:pPr>
            <w:pStyle w:val="Prrafodelista"/>
          </w:pPr>
        </w:pPrChange>
      </w:pPr>
      <w:ins w:id="407" w:author="Carlos Binker" w:date="2024-09-12T11:52:00Z">
        <w:r w:rsidRPr="00DB3DAC">
          <w:t>El problema que puede haber es que varios de estos factores en vez de ser consecuencia y algo que permita detectar si hay personas, sean en realidad una causa de que la gente asista o una consecuencia de una causa de que la gente asista, por ejemplo de la hora (hay más calor y luz de día que de noche).</w:t>
        </w:r>
      </w:ins>
      <w:del w:id="408" w:author="Carlos Binker" w:date="2024-09-12T11:52:00Z">
        <w:r w:rsidR="00CC1BC1" w:rsidRPr="00D45A0A" w:rsidDel="00DB3DAC">
          <w:rPr>
            <w:rPrChange w:id="409" w:author="Carlos Binker" w:date="2024-09-12T11:53:00Z">
              <w:rPr>
                <w:rFonts w:cs="Times"/>
                <w:sz w:val="20"/>
                <w:szCs w:val="20"/>
              </w:rPr>
            </w:rPrChange>
          </w:rPr>
          <w:delText xml:space="preserve">La función </w:delText>
        </w:r>
        <w:r w:rsidR="00CC1BC1" w:rsidRPr="00D45A0A" w:rsidDel="00DB3DAC">
          <w:rPr>
            <w:rPrChange w:id="410" w:author="Carlos Binker" w:date="2024-09-12T11:53:00Z">
              <w:rPr>
                <w:rFonts w:cs="Times"/>
                <w:i/>
                <w:iCs/>
                <w:sz w:val="20"/>
                <w:szCs w:val="20"/>
              </w:rPr>
            </w:rPrChange>
          </w:rPr>
          <w:delText>Graficar</w:delText>
        </w:r>
        <w:r w:rsidR="00CC1BC1" w:rsidRPr="00D45A0A" w:rsidDel="00DB3DAC">
          <w:rPr>
            <w:rPrChange w:id="411" w:author="Carlos Binker" w:date="2024-09-12T11:53:00Z">
              <w:rPr>
                <w:rFonts w:cs="Times"/>
                <w:sz w:val="20"/>
                <w:szCs w:val="20"/>
              </w:rPr>
            </w:rPrChange>
          </w:rPr>
          <w:delText xml:space="preserve"> genera un gráfico para cada combinación de modelo y sensor, donde se muestra una </w:delText>
        </w:r>
        <w:r w:rsidR="00496845" w:rsidRPr="00D45A0A" w:rsidDel="00DB3DAC">
          <w:rPr>
            <w:rPrChange w:id="412" w:author="Carlos Binker" w:date="2024-09-12T11:53:00Z">
              <w:rPr>
                <w:rFonts w:cs="Times"/>
                <w:sz w:val="20"/>
                <w:szCs w:val="20"/>
              </w:rPr>
            </w:rPrChange>
          </w:rPr>
          <w:delText>serie</w:delText>
        </w:r>
        <w:r w:rsidR="00CC1BC1" w:rsidRPr="00D45A0A" w:rsidDel="00DB3DAC">
          <w:rPr>
            <w:rPrChange w:id="413" w:author="Carlos Binker" w:date="2024-09-12T11:53:00Z">
              <w:rPr>
                <w:rFonts w:cs="Times"/>
                <w:sz w:val="20"/>
                <w:szCs w:val="20"/>
              </w:rPr>
            </w:rPrChange>
          </w:rPr>
          <w:delText xml:space="preserve"> distinta para cada valor de </w:delText>
        </w:r>
      </w:del>
      <m:oMath>
        <m:r>
          <w:del w:id="414" w:author="Carlos Binker" w:date="2024-09-12T11:52:00Z">
            <m:rPr>
              <m:sty m:val="b"/>
            </m:rPr>
            <w:rPr>
              <w:rFonts w:ascii="Cambria Math" w:hAnsi="Cambria Math"/>
            </w:rPr>
            <m:t>α</m:t>
          </w:del>
        </m:r>
      </m:oMath>
      <w:del w:id="415" w:author="Carlos Binker" w:date="2024-09-12T11:52:00Z">
        <w:r w:rsidR="00A05BB4" w:rsidRPr="00D45A0A" w:rsidDel="00DB3DAC">
          <w:delText xml:space="preserve"> </w:delText>
        </w:r>
        <w:r w:rsidR="00CC1BC1" w:rsidRPr="00D45A0A" w:rsidDel="00DB3DAC">
          <w:rPr>
            <w:rPrChange w:id="416" w:author="Carlos Binker" w:date="2024-09-12T11:53:00Z">
              <w:rPr>
                <w:rFonts w:cs="Times"/>
                <w:sz w:val="20"/>
                <w:szCs w:val="20"/>
              </w:rPr>
            </w:rPrChange>
          </w:rPr>
          <w:delText xml:space="preserve">utilizado en el entrenamiento. </w:delText>
        </w:r>
      </w:del>
      <w:del w:id="417" w:author="Carlos Binker" w:date="2024-09-12T11:29:00Z">
        <w:r w:rsidR="00CC1BC1" w:rsidRPr="00D45A0A" w:rsidDel="00353947">
          <w:rPr>
            <w:rPrChange w:id="418" w:author="Carlos Binker" w:date="2024-09-12T11:53:00Z">
              <w:rPr>
                <w:rFonts w:cs="Times"/>
                <w:sz w:val="20"/>
                <w:szCs w:val="20"/>
              </w:rPr>
            </w:rPrChange>
          </w:rPr>
          <w:delText xml:space="preserve">En estos gráficos, el eje x son los valores de </w:delText>
        </w:r>
        <w:r w:rsidR="00A05BB4" w:rsidRPr="00D45A0A" w:rsidDel="00353947">
          <w:rPr>
            <w:rFonts w:ascii="Cambria Math" w:hAnsi="Cambria Math" w:cs="Cambria Math"/>
            <w:rPrChange w:id="419" w:author="Carlos Binker" w:date="2024-09-12T11:53:00Z">
              <w:rPr>
                <w:rFonts w:ascii="Cambria Math" w:eastAsia="Cambria Math" w:hAnsi="Cambria Math" w:cs="Cambria Math"/>
                <w:sz w:val="20"/>
                <w:szCs w:val="20"/>
              </w:rPr>
            </w:rPrChange>
          </w:rPr>
          <w:delText>𝛽</w:delText>
        </w:r>
        <w:r w:rsidR="00A05BB4" w:rsidRPr="00D45A0A" w:rsidDel="00353947">
          <w:rPr>
            <w:rPrChange w:id="420" w:author="Carlos Binker" w:date="2024-09-12T11:53:00Z">
              <w:rPr>
                <w:rFonts w:cs="Times"/>
                <w:sz w:val="20"/>
                <w:szCs w:val="20"/>
              </w:rPr>
            </w:rPrChange>
          </w:rPr>
          <w:delText xml:space="preserve"> </w:delText>
        </w:r>
        <w:r w:rsidR="00CC1BC1" w:rsidRPr="00D45A0A" w:rsidDel="00353947">
          <w:rPr>
            <w:rPrChange w:id="421" w:author="Carlos Binker" w:date="2024-09-12T11:53:00Z">
              <w:rPr>
                <w:rFonts w:cs="Times"/>
                <w:sz w:val="20"/>
                <w:szCs w:val="20"/>
              </w:rPr>
            </w:rPrChange>
          </w:rPr>
          <w:delText>utilizados en la evaluación y el eje y es la precisión del modelo en la detección de fallas.</w:delText>
        </w:r>
        <w:r w:rsidR="00BB2649" w:rsidRPr="00D45A0A" w:rsidDel="00353947">
          <w:rPr>
            <w:rPrChange w:id="422" w:author="Carlos Binker" w:date="2024-09-12T11:53:00Z">
              <w:rPr>
                <w:rFonts w:cs="Times"/>
                <w:sz w:val="20"/>
                <w:szCs w:val="20"/>
              </w:rPr>
            </w:rPrChange>
          </w:rPr>
          <w:delText xml:space="preserve"> En síntesis, cada gráfico representa un modelo y un sensor.</w:delText>
        </w:r>
        <w:r w:rsidR="00810447" w:rsidRPr="00D45A0A" w:rsidDel="00353947">
          <w:rPr>
            <w:rPrChange w:id="423" w:author="Carlos Binker" w:date="2024-09-12T11:53:00Z">
              <w:rPr>
                <w:rFonts w:cs="Times"/>
                <w:sz w:val="20"/>
                <w:szCs w:val="20"/>
              </w:rPr>
            </w:rPrChange>
          </w:rPr>
          <w:delText xml:space="preserve"> Cada serie representa un valor de </w:delText>
        </w:r>
      </w:del>
      <m:oMath>
        <m:r>
          <w:del w:id="424" w:author="Carlos Binker" w:date="2024-09-12T11:29:00Z">
            <m:rPr>
              <m:sty m:val="b"/>
            </m:rPr>
            <w:rPr>
              <w:rFonts w:ascii="Cambria Math" w:hAnsi="Cambria Math"/>
            </w:rPr>
            <m:t>α</m:t>
          </w:del>
        </m:r>
      </m:oMath>
      <w:del w:id="425" w:author="Carlos Binker" w:date="2024-09-12T11:29:00Z">
        <w:r w:rsidR="00810447" w:rsidRPr="00D45A0A" w:rsidDel="00353947">
          <w:rPr>
            <w:rPrChange w:id="426" w:author="Carlos Binker" w:date="2024-09-12T11:53:00Z">
              <w:rPr>
                <w:rFonts w:cs="Times"/>
                <w:sz w:val="20"/>
                <w:szCs w:val="20"/>
              </w:rPr>
            </w:rPrChange>
          </w:rPr>
          <w:delText xml:space="preserve"> utilizado en el entrenamiento</w:delText>
        </w:r>
        <w:r w:rsidR="00B240D5" w:rsidRPr="00D45A0A" w:rsidDel="00353947">
          <w:rPr>
            <w:rPrChange w:id="427" w:author="Carlos Binker" w:date="2024-09-12T11:53:00Z">
              <w:rPr>
                <w:rFonts w:cs="Times"/>
                <w:sz w:val="20"/>
                <w:szCs w:val="20"/>
              </w:rPr>
            </w:rPrChange>
          </w:rPr>
          <w:delText xml:space="preserve"> y por último cada punto de la serie representa la precisión del modelo en la detección de fallas para un valor de </w:delText>
        </w:r>
        <w:r w:rsidR="00B240D5" w:rsidRPr="00D45A0A" w:rsidDel="00353947">
          <w:rPr>
            <w:rFonts w:ascii="Cambria Math" w:hAnsi="Cambria Math" w:cs="Cambria Math"/>
            <w:rPrChange w:id="428" w:author="Carlos Binker" w:date="2024-09-12T11:53:00Z">
              <w:rPr>
                <w:rFonts w:ascii="Cambria Math" w:eastAsia="Cambria Math" w:hAnsi="Cambria Math" w:cs="Cambria Math"/>
                <w:sz w:val="20"/>
                <w:szCs w:val="20"/>
              </w:rPr>
            </w:rPrChange>
          </w:rPr>
          <w:delText>𝛽</w:delText>
        </w:r>
        <w:r w:rsidR="00B240D5" w:rsidRPr="00D45A0A" w:rsidDel="00353947">
          <w:rPr>
            <w:rPrChange w:id="429" w:author="Carlos Binker" w:date="2024-09-12T11:53:00Z">
              <w:rPr>
                <w:rFonts w:cs="Times"/>
                <w:sz w:val="20"/>
                <w:szCs w:val="20"/>
              </w:rPr>
            </w:rPrChange>
          </w:rPr>
          <w:delText xml:space="preserve"> en la evaluación.</w:delText>
        </w:r>
        <w:r w:rsidR="00CD22D2" w:rsidRPr="00D45A0A" w:rsidDel="00353947">
          <w:rPr>
            <w:rPrChange w:id="430" w:author="Carlos Binker" w:date="2024-09-12T11:53:00Z">
              <w:rPr>
                <w:rFonts w:cs="Times"/>
                <w:sz w:val="20"/>
                <w:szCs w:val="20"/>
              </w:rPr>
            </w:rPrChange>
          </w:rPr>
          <w:delText xml:space="preserve"> </w:delText>
        </w:r>
        <w:r w:rsidR="003E5C17" w:rsidRPr="00D45A0A" w:rsidDel="00353947">
          <w:rPr>
            <w:rPrChange w:id="431" w:author="Carlos Binker" w:date="2024-09-12T11:53:00Z">
              <w:rPr>
                <w:rFonts w:cs="Times"/>
                <w:sz w:val="20"/>
                <w:szCs w:val="20"/>
              </w:rPr>
            </w:rPrChange>
          </w:rPr>
          <w:delText xml:space="preserve">Un aspecto muy importante es que </w:delText>
        </w:r>
        <w:r w:rsidR="00CD22D2" w:rsidRPr="00D45A0A" w:rsidDel="00353947">
          <w:rPr>
            <w:rPrChange w:id="432" w:author="Carlos Binker" w:date="2024-09-12T11:53:00Z">
              <w:rPr>
                <w:rFonts w:cs="Times"/>
                <w:sz w:val="20"/>
                <w:szCs w:val="20"/>
              </w:rPr>
            </w:rPrChange>
          </w:rPr>
          <w:delText xml:space="preserve"> los gráficos </w:delText>
        </w:r>
        <w:r w:rsidR="00E561C2" w:rsidRPr="00D45A0A" w:rsidDel="00353947">
          <w:rPr>
            <w:rPrChange w:id="433" w:author="Carlos Binker" w:date="2024-09-12T11:53:00Z">
              <w:rPr>
                <w:rFonts w:cs="Times"/>
                <w:sz w:val="20"/>
                <w:szCs w:val="20"/>
              </w:rPr>
            </w:rPrChange>
          </w:rPr>
          <w:delText xml:space="preserve">se guardarán </w:delText>
        </w:r>
        <w:r w:rsidR="00CD22D2" w:rsidRPr="00D45A0A" w:rsidDel="00353947">
          <w:rPr>
            <w:rPrChange w:id="434" w:author="Carlos Binker" w:date="2024-09-12T11:53:00Z">
              <w:rPr>
                <w:rFonts w:cs="Times"/>
                <w:sz w:val="20"/>
                <w:szCs w:val="20"/>
              </w:rPr>
            </w:rPrChange>
          </w:rPr>
          <w:delText xml:space="preserve">en el directorio apuntado por la variable </w:delText>
        </w:r>
        <w:r w:rsidR="00CD22D2" w:rsidRPr="00D45A0A" w:rsidDel="00353947">
          <w:rPr>
            <w:rPrChange w:id="435" w:author="Carlos Binker" w:date="2024-09-12T11:53:00Z">
              <w:rPr>
                <w:rFonts w:cs="Times"/>
                <w:i/>
                <w:iCs/>
                <w:sz w:val="20"/>
                <w:szCs w:val="20"/>
              </w:rPr>
            </w:rPrChange>
          </w:rPr>
          <w:delText>dir_graficos</w:delText>
        </w:r>
        <w:r w:rsidR="00CD22D2" w:rsidRPr="00D45A0A" w:rsidDel="00353947">
          <w:rPr>
            <w:rPrChange w:id="436" w:author="Carlos Binker" w:date="2024-09-12T11:53:00Z">
              <w:rPr>
                <w:rFonts w:cs="Times"/>
                <w:sz w:val="20"/>
                <w:szCs w:val="20"/>
              </w:rPr>
            </w:rPrChange>
          </w:rPr>
          <w:delText xml:space="preserve"> para poder acceder a ellos posteriormente.</w:delText>
        </w:r>
        <w:r w:rsidR="00CC24C9" w:rsidRPr="00D45A0A" w:rsidDel="00353947">
          <w:rPr>
            <w:rPrChange w:id="437" w:author="Carlos Binker" w:date="2024-09-12T11:53:00Z">
              <w:rPr>
                <w:rFonts w:cs="Times"/>
                <w:sz w:val="20"/>
                <w:szCs w:val="20"/>
              </w:rPr>
            </w:rPrChange>
          </w:rPr>
          <w:delText xml:space="preserve"> Ver a continuación la Figura 13.</w:delText>
        </w:r>
      </w:del>
    </w:p>
    <w:p w14:paraId="1DD0A88E" w14:textId="77777777" w:rsidR="00DB3DAC" w:rsidRPr="00D45A0A" w:rsidRDefault="00DB3DAC">
      <w:pPr>
        <w:pStyle w:val="Prrafodelista"/>
        <w:spacing w:after="120"/>
        <w:ind w:left="0" w:firstLine="284"/>
        <w:rPr>
          <w:ins w:id="438" w:author="Carlos Binker" w:date="2024-09-12T11:52:00Z"/>
          <w:rPrChange w:id="439" w:author="Carlos Binker" w:date="2024-09-12T11:53:00Z">
            <w:rPr>
              <w:ins w:id="440" w:author="Carlos Binker" w:date="2024-09-12T11:52:00Z"/>
              <w:rFonts w:ascii="Times" w:hAnsi="Times" w:cs="Times"/>
              <w:sz w:val="20"/>
              <w:szCs w:val="20"/>
              <w:lang w:val="es-AR"/>
            </w:rPr>
          </w:rPrChange>
        </w:rPr>
        <w:pPrChange w:id="441" w:author="Carlos Binker" w:date="2024-09-12T11:53:00Z">
          <w:pPr>
            <w:pStyle w:val="Prrafodelista"/>
            <w:numPr>
              <w:numId w:val="23"/>
            </w:numPr>
            <w:ind w:left="644" w:hanging="360"/>
          </w:pPr>
        </w:pPrChange>
      </w:pPr>
    </w:p>
    <w:p w14:paraId="5846CC5C" w14:textId="55F29A3F" w:rsidR="00AA2CBF" w:rsidRPr="002B2BA0" w:rsidRDefault="00A332E3" w:rsidP="00AA2CBF">
      <w:pPr>
        <w:pStyle w:val="Ttulo1erNivel"/>
        <w:numPr>
          <w:ilvl w:val="1"/>
          <w:numId w:val="29"/>
        </w:numPr>
        <w:ind w:left="0" w:firstLine="0"/>
        <w:rPr>
          <w:ins w:id="442" w:author="Carlos Binker" w:date="2024-09-12T11:57:00Z"/>
        </w:rPr>
      </w:pPr>
      <w:ins w:id="443" w:author="Carlos Binker" w:date="2024-09-12T11:58:00Z">
        <w:r>
          <w:t>Generación de resultados para el caso de Falla</w:t>
        </w:r>
        <w:r w:rsidR="00022A1A">
          <w:t xml:space="preserve"> </w:t>
        </w:r>
        <w:r>
          <w:t>total</w:t>
        </w:r>
      </w:ins>
    </w:p>
    <w:p w14:paraId="4E7152A3" w14:textId="5D876EBA" w:rsidR="00D85024" w:rsidRDefault="00960A7B" w:rsidP="00022A1A">
      <w:pPr>
        <w:spacing w:after="120"/>
        <w:ind w:firstLine="284"/>
        <w:jc w:val="both"/>
      </w:pPr>
      <w:del w:id="444" w:author="Carlos Binker" w:date="2024-09-12T12:02:00Z">
        <w:r w:rsidDel="00351151">
          <w:delText>Resultados para m</w:delText>
        </w:r>
        <w:r w:rsidR="00D85024" w:rsidDel="00351151">
          <w:delText>odelos multicategóricos</w:delText>
        </w:r>
      </w:del>
      <w:ins w:id="445" w:author="Carlos Binker" w:date="2024-09-12T12:02:00Z">
        <w:r w:rsidR="00351151">
          <w:t xml:space="preserve">En esta primera parte se tomó un subconjunto </w:t>
        </w:r>
      </w:ins>
      <w:ins w:id="446" w:author="Carlos Binker" w:date="2024-09-12T12:03:00Z">
        <w:r w:rsidR="002848F7">
          <w:t xml:space="preserve">de las variables predictoras. </w:t>
        </w:r>
        <w:r w:rsidR="00766B89" w:rsidRPr="00766B89">
          <w:t>La primer</w:t>
        </w:r>
        <w:r w:rsidR="00766B89">
          <w:t>a</w:t>
        </w:r>
        <w:r w:rsidR="00766B89" w:rsidRPr="00766B89">
          <w:t xml:space="preserve"> prueba comparativa que </w:t>
        </w:r>
      </w:ins>
      <w:ins w:id="447" w:author="Carlos Binker" w:date="2024-09-12T12:04:00Z">
        <w:r w:rsidR="00766B89">
          <w:t>se</w:t>
        </w:r>
      </w:ins>
      <w:ins w:id="448" w:author="Carlos Binker" w:date="2024-09-12T12:03:00Z">
        <w:r w:rsidR="00766B89" w:rsidRPr="00766B89">
          <w:t xml:space="preserve"> </w:t>
        </w:r>
      </w:ins>
      <w:ins w:id="449" w:author="Carlos Binker" w:date="2024-09-12T12:04:00Z">
        <w:r w:rsidR="00766B89">
          <w:t>hizo</w:t>
        </w:r>
      </w:ins>
      <w:ins w:id="450" w:author="Carlos Binker" w:date="2024-09-12T12:03:00Z">
        <w:r w:rsidR="00766B89" w:rsidRPr="00766B89">
          <w:t xml:space="preserve"> consist</w:t>
        </w:r>
      </w:ins>
      <w:ins w:id="451" w:author="Carlos Binker" w:date="2024-09-12T12:04:00Z">
        <w:r w:rsidR="00766B89">
          <w:t>ió</w:t>
        </w:r>
      </w:ins>
      <w:ins w:id="452" w:author="Carlos Binker" w:date="2024-09-12T12:03:00Z">
        <w:r w:rsidR="00766B89" w:rsidRPr="00766B89">
          <w:t xml:space="preserve"> en tomar un subconjunto de </w:t>
        </w:r>
      </w:ins>
      <w:ins w:id="453" w:author="Carlos Binker" w:date="2024-09-12T12:08:00Z">
        <w:r w:rsidR="0027581D">
          <w:t>dichas</w:t>
        </w:r>
      </w:ins>
      <w:ins w:id="454" w:author="Carlos Binker" w:date="2024-09-12T12:03:00Z">
        <w:r w:rsidR="00766B89" w:rsidRPr="00766B89">
          <w:t xml:space="preserve"> variables y utilizar modelos que s</w:t>
        </w:r>
      </w:ins>
      <w:ins w:id="455" w:author="Carlos Binker" w:date="2024-09-12T12:04:00Z">
        <w:r w:rsidR="00766B89">
          <w:t>ó</w:t>
        </w:r>
      </w:ins>
      <w:ins w:id="456" w:author="Carlos Binker" w:date="2024-09-12T12:03:00Z">
        <w:r w:rsidR="00766B89" w:rsidRPr="00766B89">
          <w:t>lo trabajan con esas variables predictoras.</w:t>
        </w:r>
      </w:ins>
      <w:ins w:id="457" w:author="Carlos Binker" w:date="2024-09-12T12:05:00Z">
        <w:r w:rsidR="00763DD2">
          <w:t xml:space="preserve"> Por </w:t>
        </w:r>
      </w:ins>
      <w:ins w:id="458" w:author="Carlos Binker" w:date="2024-09-12T12:08:00Z">
        <w:r w:rsidR="0027581D">
          <w:t>ende,</w:t>
        </w:r>
      </w:ins>
      <w:ins w:id="459" w:author="Carlos Binker" w:date="2024-09-12T12:05:00Z">
        <w:r w:rsidR="00763DD2">
          <w:t xml:space="preserve"> se generaron </w:t>
        </w:r>
        <w:r w:rsidR="00A46158">
          <w:t xml:space="preserve">31 </w:t>
        </w:r>
      </w:ins>
      <w:ins w:id="460" w:author="Carlos Binker" w:date="2024-09-12T12:06:00Z">
        <w:r w:rsidR="00CE6E8E">
          <w:t>subconjuntos</w:t>
        </w:r>
      </w:ins>
      <w:ins w:id="461" w:author="Carlos Binker" w:date="2024-09-12T12:08:00Z">
        <w:r w:rsidR="007665E1">
          <w:t xml:space="preserve">, </w:t>
        </w:r>
      </w:ins>
      <w:ins w:id="462" w:author="Carlos Binker" w:date="2024-09-12T12:10:00Z">
        <w:r w:rsidR="004C6D77">
          <w:t xml:space="preserve">donde cada </w:t>
        </w:r>
      </w:ins>
      <w:ins w:id="463" w:author="Carlos Binker" w:date="2024-09-12T12:11:00Z">
        <w:r w:rsidR="00927604">
          <w:t>subconjunto arroja la</w:t>
        </w:r>
      </w:ins>
      <w:ins w:id="464" w:author="Carlos Binker" w:date="2024-09-12T12:10:00Z">
        <w:r w:rsidR="004C6D77">
          <w:t xml:space="preserve">  precisión (Accuracy) </w:t>
        </w:r>
      </w:ins>
      <w:ins w:id="465" w:author="Carlos Binker" w:date="2024-09-12T12:11:00Z">
        <w:r w:rsidR="00927604">
          <w:t>de</w:t>
        </w:r>
      </w:ins>
      <w:ins w:id="466" w:author="Carlos Binker" w:date="2024-09-12T12:10:00Z">
        <w:r w:rsidR="004C6D77">
          <w:t xml:space="preserve"> la variable predictora </w:t>
        </w:r>
      </w:ins>
      <w:ins w:id="467" w:author="Carlos Binker" w:date="2024-09-12T12:11:00Z">
        <w:r w:rsidR="00663E49">
          <w:t>para cada uno de los modelos propuestos en el estudio.</w:t>
        </w:r>
      </w:ins>
      <w:ins w:id="468" w:author="Carlos Binker" w:date="2024-09-12T12:12:00Z">
        <w:r w:rsidR="00580A03">
          <w:t xml:space="preserve"> Ver figuras 5 y 6 respectivamente.</w:t>
        </w:r>
      </w:ins>
    </w:p>
    <w:p w14:paraId="2CBA9967" w14:textId="20372E9C" w:rsidR="00994308" w:rsidRPr="002B2BA0" w:rsidRDefault="000820C1" w:rsidP="00994308">
      <w:pPr>
        <w:pStyle w:val="Ttulo1erNivel"/>
        <w:numPr>
          <w:ilvl w:val="1"/>
          <w:numId w:val="29"/>
        </w:numPr>
        <w:ind w:left="0" w:firstLine="0"/>
        <w:rPr>
          <w:ins w:id="469" w:author="Carlos Binker" w:date="2024-09-12T11:57:00Z"/>
        </w:rPr>
      </w:pPr>
      <w:r>
        <w:t>Consideración</w:t>
      </w:r>
      <w:r w:rsidR="00AE54B8">
        <w:t xml:space="preserve"> gráfica</w:t>
      </w:r>
      <w:ins w:id="470" w:author="Carlos Binker" w:date="2024-09-12T11:58:00Z">
        <w:r w:rsidR="00994308">
          <w:t xml:space="preserve"> </w:t>
        </w:r>
      </w:ins>
      <w:r w:rsidR="001C5C71">
        <w:t xml:space="preserve">acerca de los </w:t>
      </w:r>
      <w:ins w:id="471" w:author="Carlos Binker" w:date="2024-09-12T11:58:00Z">
        <w:r w:rsidR="00994308">
          <w:t>resultados para el caso de Falla total</w:t>
        </w:r>
      </w:ins>
    </w:p>
    <w:p w14:paraId="27B007C1" w14:textId="5BA147D1" w:rsidR="00D85024" w:rsidRDefault="00921EBA" w:rsidP="0082012F">
      <w:pPr>
        <w:pStyle w:val="Prrafodelista"/>
        <w:ind w:left="0" w:firstLine="284"/>
        <w:rPr>
          <w:moveFrom w:id="472" w:author="Carlos Binker" w:date="2024-09-12T11:36:00Z"/>
          <w:rFonts w:ascii="Times" w:hAnsi="Times" w:cs="Times"/>
          <w:sz w:val="20"/>
          <w:szCs w:val="20"/>
          <w:lang w:val="es-AR"/>
        </w:rPr>
      </w:pPr>
      <w:r w:rsidRPr="00921EBA">
        <w:rPr>
          <w:rFonts w:ascii="Times" w:hAnsi="Times" w:cs="Times"/>
          <w:sz w:val="20"/>
          <w:szCs w:val="20"/>
          <w:lang w:val="es-AR"/>
        </w:rPr>
        <w:t xml:space="preserve">Dada la complejidad de los escenarios y la cantidad de modelos a comparar, es un desafío </w:t>
      </w:r>
      <w:r>
        <w:rPr>
          <w:rFonts w:ascii="Times" w:hAnsi="Times" w:cs="Times"/>
          <w:sz w:val="20"/>
          <w:szCs w:val="20"/>
          <w:lang w:val="es-AR"/>
        </w:rPr>
        <w:t>confeccionar</w:t>
      </w:r>
      <w:r w:rsidRPr="00921EBA">
        <w:rPr>
          <w:rFonts w:ascii="Times" w:hAnsi="Times" w:cs="Times"/>
          <w:sz w:val="20"/>
          <w:szCs w:val="20"/>
          <w:lang w:val="es-AR"/>
        </w:rPr>
        <w:t xml:space="preserve"> un gráfico que sintetice </w:t>
      </w:r>
      <w:r>
        <w:rPr>
          <w:rFonts w:ascii="Times" w:hAnsi="Times" w:cs="Times"/>
          <w:sz w:val="20"/>
          <w:szCs w:val="20"/>
          <w:lang w:val="es-AR"/>
        </w:rPr>
        <w:t>correctamente</w:t>
      </w:r>
      <w:r w:rsidRPr="00921EBA">
        <w:rPr>
          <w:rFonts w:ascii="Times" w:hAnsi="Times" w:cs="Times"/>
          <w:sz w:val="20"/>
          <w:szCs w:val="20"/>
          <w:lang w:val="es-AR"/>
        </w:rPr>
        <w:t xml:space="preserve"> los resultados. Optaremos por utilizar una </w:t>
      </w:r>
      <w:r w:rsidRPr="00BF1951">
        <w:rPr>
          <w:rFonts w:ascii="Times" w:hAnsi="Times" w:cs="Times"/>
          <w:i/>
          <w:iCs/>
          <w:sz w:val="20"/>
          <w:szCs w:val="20"/>
          <w:lang w:val="es-AR"/>
        </w:rPr>
        <w:t>métrica</w:t>
      </w:r>
      <w:r w:rsidRPr="00921EBA">
        <w:rPr>
          <w:rFonts w:ascii="Times" w:hAnsi="Times" w:cs="Times"/>
          <w:sz w:val="20"/>
          <w:szCs w:val="20"/>
          <w:lang w:val="es-AR"/>
        </w:rPr>
        <w:t xml:space="preserve"> que sintetice los resultados obtenidos por los distintos modelos en base a la distribución de la cantidad de sensores fallados</w:t>
      </w:r>
      <w:r w:rsidR="00FA6E12">
        <w:rPr>
          <w:rFonts w:ascii="Times" w:hAnsi="Times" w:cs="Times"/>
          <w:sz w:val="20"/>
          <w:szCs w:val="20"/>
          <w:lang w:val="es-AR"/>
        </w:rPr>
        <w:t>. Por lo tanto, se considerarán</w:t>
      </w:r>
      <w:r w:rsidR="004D4AE9">
        <w:rPr>
          <w:rFonts w:ascii="Times" w:hAnsi="Times" w:cs="Times"/>
          <w:sz w:val="20"/>
          <w:szCs w:val="20"/>
          <w:lang w:val="es-AR"/>
        </w:rPr>
        <w:t xml:space="preserve"> las siguientes dos distribuciones</w:t>
      </w:r>
      <w:r w:rsidR="00C05E85">
        <w:rPr>
          <w:rFonts w:ascii="Times" w:hAnsi="Times" w:cs="Times"/>
          <w:sz w:val="20"/>
          <w:szCs w:val="20"/>
          <w:lang w:val="es-AR"/>
        </w:rPr>
        <w:t xml:space="preserve">: Binomial </w:t>
      </w:r>
      <w:r w:rsidR="00B3119F">
        <w:rPr>
          <w:rFonts w:ascii="Times" w:hAnsi="Times" w:cs="Times"/>
          <w:sz w:val="20"/>
          <w:szCs w:val="20"/>
          <w:lang w:val="es-AR"/>
        </w:rPr>
        <w:t xml:space="preserve">[29] </w:t>
      </w:r>
      <w:r w:rsidR="00C05E85">
        <w:rPr>
          <w:rFonts w:ascii="Times" w:hAnsi="Times" w:cs="Times"/>
          <w:sz w:val="20"/>
          <w:szCs w:val="20"/>
          <w:lang w:val="es-AR"/>
        </w:rPr>
        <w:t>y Poisson</w:t>
      </w:r>
      <w:r w:rsidR="00B3119F">
        <w:rPr>
          <w:rFonts w:ascii="Times" w:hAnsi="Times" w:cs="Times"/>
          <w:sz w:val="20"/>
          <w:szCs w:val="20"/>
          <w:lang w:val="es-AR"/>
        </w:rPr>
        <w:t xml:space="preserve"> [30]</w:t>
      </w:r>
      <w:r w:rsidR="00EA159C">
        <w:rPr>
          <w:rFonts w:ascii="Times" w:hAnsi="Times" w:cs="Times"/>
          <w:sz w:val="20"/>
          <w:szCs w:val="20"/>
          <w:lang w:val="es-AR"/>
        </w:rPr>
        <w:t>, con el fin de ilustrar con mayor claridad los resultados.</w:t>
      </w:r>
      <w:moveFromRangeStart w:id="473" w:author="Carlos Binker" w:date="2024-09-12T11:36:00Z" w:name="move177033425"/>
      <w:moveFrom w:id="474" w:author="Carlos Binker" w:date="2024-09-12T11:36:00Z">
        <w:r w:rsidR="00960A7B" w:rsidDel="0046541D">
          <w:t>Gráficos para modelos multicategóricos</w:t>
        </w:r>
      </w:moveFrom>
    </w:p>
    <w:moveFromRangeEnd w:id="473"/>
    <w:p w14:paraId="08ACB65E" w14:textId="77777777" w:rsidR="003A1DF1" w:rsidRDefault="003A1DF1" w:rsidP="0082012F">
      <w:pPr>
        <w:ind w:firstLine="284"/>
        <w:jc w:val="both"/>
        <w:rPr>
          <w:rFonts w:ascii="Times" w:hAnsi="Times" w:cs="Times"/>
          <w:sz w:val="20"/>
          <w:szCs w:val="20"/>
          <w:lang w:val="es-AR"/>
        </w:rPr>
      </w:pPr>
    </w:p>
    <w:p w14:paraId="7E96E556" w14:textId="77777777" w:rsidR="003A1DF1" w:rsidRDefault="003A1DF1" w:rsidP="00921EBA">
      <w:pPr>
        <w:ind w:firstLine="284"/>
        <w:rPr>
          <w:rFonts w:ascii="Times" w:hAnsi="Times" w:cs="Times"/>
          <w:sz w:val="20"/>
          <w:szCs w:val="20"/>
          <w:lang w:val="es-AR"/>
        </w:rPr>
      </w:pPr>
    </w:p>
    <w:p w14:paraId="1D404623" w14:textId="175220C7" w:rsidR="003A1DF1" w:rsidRDefault="003A1DF1" w:rsidP="00567C9E">
      <w:pPr>
        <w:pStyle w:val="Prrafodelista"/>
        <w:numPr>
          <w:ilvl w:val="0"/>
          <w:numId w:val="51"/>
        </w:numPr>
        <w:spacing w:after="120"/>
        <w:ind w:left="0" w:firstLine="284"/>
        <w:rPr>
          <w:rFonts w:ascii="Times" w:hAnsi="Times" w:cs="Times"/>
          <w:sz w:val="20"/>
          <w:szCs w:val="20"/>
          <w:lang w:val="es-AR"/>
        </w:rPr>
      </w:pPr>
      <m:oMath>
        <m:r>
          <w:rPr>
            <w:rFonts w:ascii="Cambria Math" w:hAnsi="Cambria Math" w:cs="Times"/>
            <w:sz w:val="20"/>
            <w:szCs w:val="20"/>
            <w:lang w:val="es-AR"/>
          </w:rPr>
          <m:t>Binomial</m:t>
        </m:r>
        <m:d>
          <m:dPr>
            <m:ctrlPr>
              <w:rPr>
                <w:rFonts w:ascii="Cambria Math" w:hAnsi="Cambria Math" w:cs="Times"/>
                <w:i/>
                <w:sz w:val="20"/>
                <w:szCs w:val="20"/>
                <w:lang w:val="es-AR"/>
              </w:rPr>
            </m:ctrlPr>
          </m:dPr>
          <m:e>
            <m:r>
              <w:rPr>
                <w:rFonts w:ascii="Cambria Math" w:hAnsi="Cambria Math" w:cs="Times"/>
                <w:sz w:val="20"/>
                <w:szCs w:val="20"/>
                <w:lang w:val="es-AR"/>
              </w:rPr>
              <m:t>p,λ</m:t>
            </m:r>
          </m:e>
        </m:d>
      </m:oMath>
      <w:r w:rsidRPr="003A1DF1">
        <w:rPr>
          <w:rFonts w:ascii="Times" w:hAnsi="Times" w:cs="Times"/>
          <w:sz w:val="20"/>
          <w:szCs w:val="20"/>
          <w:lang w:val="es-AR"/>
        </w:rPr>
        <w:t xml:space="preserve">: </w:t>
      </w:r>
      <w:r w:rsidR="00567C9E">
        <w:rPr>
          <w:rFonts w:ascii="Times" w:hAnsi="Times" w:cs="Times"/>
          <w:sz w:val="20"/>
          <w:szCs w:val="20"/>
          <w:lang w:val="es-AR"/>
        </w:rPr>
        <w:t>l</w:t>
      </w:r>
      <w:r w:rsidRPr="003A1DF1">
        <w:rPr>
          <w:rFonts w:ascii="Times" w:hAnsi="Times" w:cs="Times"/>
          <w:sz w:val="20"/>
          <w:szCs w:val="20"/>
          <w:lang w:val="es-AR"/>
        </w:rPr>
        <w:t xml:space="preserve">a probabilidad de que cada sensor falle es </w:t>
      </w:r>
      <m:oMath>
        <m:r>
          <m:rPr>
            <m:sty m:val="p"/>
          </m:rPr>
          <w:rPr>
            <w:rFonts w:ascii="Cambria Math" w:hAnsi="Cambria Math" w:cs="Times"/>
            <w:sz w:val="20"/>
            <w:szCs w:val="20"/>
            <w:lang w:val="es-AR"/>
          </w:rPr>
          <m:t>λ</m:t>
        </m:r>
      </m:oMath>
      <w:r w:rsidRPr="003A1DF1">
        <w:rPr>
          <w:rFonts w:ascii="Times" w:hAnsi="Times" w:cs="Times"/>
          <w:sz w:val="20"/>
          <w:szCs w:val="20"/>
          <w:lang w:val="es-AR"/>
        </w:rPr>
        <w:t xml:space="preserve"> y hay </w:t>
      </w:r>
      <w:r w:rsidRPr="00567C9E">
        <w:rPr>
          <w:rFonts w:ascii="Times" w:hAnsi="Times" w:cs="Times"/>
          <w:b/>
          <w:bCs/>
          <w:sz w:val="20"/>
          <w:szCs w:val="20"/>
          <w:lang w:val="es-AR"/>
        </w:rPr>
        <w:t>p</w:t>
      </w:r>
      <w:r w:rsidRPr="003A1DF1">
        <w:rPr>
          <w:rFonts w:ascii="Times" w:hAnsi="Times" w:cs="Times"/>
          <w:sz w:val="20"/>
          <w:szCs w:val="20"/>
          <w:lang w:val="es-AR"/>
        </w:rPr>
        <w:t xml:space="preserve"> sensores. De esta forma, si los sensores activos son </w:t>
      </w:r>
      <w:r w:rsidRPr="00567C9E">
        <w:rPr>
          <w:rFonts w:ascii="Times" w:hAnsi="Times" w:cs="Times"/>
          <w:b/>
          <w:bCs/>
          <w:sz w:val="20"/>
          <w:szCs w:val="20"/>
          <w:lang w:val="es-AR"/>
        </w:rPr>
        <w:t>p'</w:t>
      </w:r>
      <w:r w:rsidRPr="003A1DF1">
        <w:rPr>
          <w:rFonts w:ascii="Times" w:hAnsi="Times" w:cs="Times"/>
          <w:sz w:val="20"/>
          <w:szCs w:val="20"/>
          <w:lang w:val="es-AR"/>
        </w:rPr>
        <w:t xml:space="preserve">, la probabilidad de esa observación dado </w:t>
      </w:r>
      <m:oMath>
        <m:r>
          <m:rPr>
            <m:sty m:val="p"/>
          </m:rPr>
          <w:rPr>
            <w:rFonts w:ascii="Cambria Math" w:hAnsi="Cambria Math" w:cs="Times"/>
            <w:sz w:val="20"/>
            <w:szCs w:val="20"/>
            <w:lang w:val="es-AR"/>
          </w:rPr>
          <m:t>λ</m:t>
        </m:r>
      </m:oMath>
      <w:r w:rsidRPr="003A1DF1">
        <w:rPr>
          <w:rFonts w:ascii="Times" w:hAnsi="Times" w:cs="Times"/>
          <w:sz w:val="20"/>
          <w:szCs w:val="20"/>
          <w:lang w:val="es-AR"/>
        </w:rPr>
        <w:t xml:space="preserve"> es </w:t>
      </w:r>
      <m:oMath>
        <m:sSup>
          <m:sSupPr>
            <m:ctrlPr>
              <w:rPr>
                <w:rFonts w:ascii="Cambria Math" w:hAnsi="Cambria Math" w:cs="Times"/>
                <w:i/>
                <w:sz w:val="20"/>
                <w:szCs w:val="20"/>
                <w:lang w:val="es-AR"/>
              </w:rPr>
            </m:ctrlPr>
          </m:sSupPr>
          <m:e>
            <m:r>
              <m:rPr>
                <m:sty m:val="p"/>
              </m:rPr>
              <w:rPr>
                <w:rFonts w:ascii="Cambria Math" w:hAnsi="Cambria Math" w:cs="Times"/>
                <w:sz w:val="20"/>
                <w:szCs w:val="20"/>
                <w:lang w:val="es-AR"/>
              </w:rPr>
              <m:t>λ</m:t>
            </m:r>
          </m:e>
          <m:sup>
            <m:sSup>
              <m:sSupPr>
                <m:ctrlPr>
                  <w:rPr>
                    <w:rFonts w:ascii="Cambria Math" w:hAnsi="Cambria Math" w:cs="Times"/>
                    <w:i/>
                    <w:sz w:val="20"/>
                    <w:szCs w:val="20"/>
                    <w:lang w:val="es-AR"/>
                  </w:rPr>
                </m:ctrlPr>
              </m:sSupPr>
              <m:e>
                <m:r>
                  <w:rPr>
                    <w:rFonts w:ascii="Cambria Math" w:hAnsi="Cambria Math" w:cs="Times"/>
                    <w:sz w:val="20"/>
                    <w:szCs w:val="20"/>
                    <w:lang w:val="es-AR"/>
                  </w:rPr>
                  <m:t>p</m:t>
                </m:r>
              </m:e>
              <m:sup>
                <m:r>
                  <w:rPr>
                    <w:rFonts w:ascii="Cambria Math" w:hAnsi="Cambria Math" w:cs="Times"/>
                    <w:sz w:val="20"/>
                    <w:szCs w:val="20"/>
                    <w:lang w:val="es-AR"/>
                  </w:rPr>
                  <m:t>'</m:t>
                </m:r>
              </m:sup>
            </m:sSup>
          </m:sup>
        </m:sSup>
        <m:sSup>
          <m:sSupPr>
            <m:ctrlPr>
              <w:rPr>
                <w:rFonts w:ascii="Cambria Math" w:hAnsi="Cambria Math" w:cs="Times"/>
                <w:i/>
                <w:sz w:val="20"/>
                <w:szCs w:val="20"/>
                <w:lang w:val="es-AR"/>
              </w:rPr>
            </m:ctrlPr>
          </m:sSupPr>
          <m:e>
            <m:d>
              <m:dPr>
                <m:ctrlPr>
                  <w:rPr>
                    <w:rFonts w:ascii="Cambria Math" w:hAnsi="Cambria Math" w:cs="Times"/>
                    <w:i/>
                    <w:sz w:val="20"/>
                    <w:szCs w:val="20"/>
                    <w:lang w:val="es-AR"/>
                  </w:rPr>
                </m:ctrlPr>
              </m:dPr>
              <m:e>
                <m:r>
                  <w:rPr>
                    <w:rFonts w:ascii="Cambria Math" w:hAnsi="Cambria Math" w:cs="Times"/>
                    <w:sz w:val="20"/>
                    <w:szCs w:val="20"/>
                    <w:lang w:val="es-AR"/>
                  </w:rPr>
                  <m:t>1-</m:t>
                </m:r>
                <m:r>
                  <m:rPr>
                    <m:sty m:val="p"/>
                  </m:rPr>
                  <w:rPr>
                    <w:rFonts w:ascii="Cambria Math" w:hAnsi="Cambria Math" w:cs="Times"/>
                    <w:sz w:val="20"/>
                    <w:szCs w:val="20"/>
                    <w:lang w:val="es-AR"/>
                  </w:rPr>
                  <m:t>λ</m:t>
                </m:r>
              </m:e>
            </m:d>
          </m:e>
          <m:sup>
            <m:r>
              <w:rPr>
                <w:rFonts w:ascii="Cambria Math" w:hAnsi="Cambria Math" w:cs="Times"/>
                <w:sz w:val="20"/>
                <w:szCs w:val="20"/>
                <w:lang w:val="es-AR"/>
              </w:rPr>
              <m:t>p-</m:t>
            </m:r>
            <m:sSup>
              <m:sSupPr>
                <m:ctrlPr>
                  <w:rPr>
                    <w:rFonts w:ascii="Cambria Math" w:hAnsi="Cambria Math" w:cs="Times"/>
                    <w:i/>
                    <w:sz w:val="20"/>
                    <w:szCs w:val="20"/>
                    <w:lang w:val="es-AR"/>
                  </w:rPr>
                </m:ctrlPr>
              </m:sSupPr>
              <m:e>
                <m:r>
                  <w:rPr>
                    <w:rFonts w:ascii="Cambria Math" w:hAnsi="Cambria Math" w:cs="Times"/>
                    <w:sz w:val="20"/>
                    <w:szCs w:val="20"/>
                    <w:lang w:val="es-AR"/>
                  </w:rPr>
                  <m:t>p</m:t>
                </m:r>
              </m:e>
              <m:sup>
                <m:r>
                  <w:rPr>
                    <w:rFonts w:ascii="Cambria Math" w:hAnsi="Cambria Math" w:cs="Times"/>
                    <w:sz w:val="20"/>
                    <w:szCs w:val="20"/>
                    <w:lang w:val="es-AR"/>
                  </w:rPr>
                  <m:t>'</m:t>
                </m:r>
              </m:sup>
            </m:sSup>
          </m:sup>
        </m:sSup>
      </m:oMath>
      <w:r w:rsidRPr="003A1DF1">
        <w:rPr>
          <w:rFonts w:ascii="Times" w:hAnsi="Times" w:cs="Times"/>
          <w:sz w:val="20"/>
          <w:szCs w:val="20"/>
          <w:lang w:val="es-AR"/>
        </w:rPr>
        <w:t>.</w:t>
      </w:r>
    </w:p>
    <w:p w14:paraId="38419644" w14:textId="2EADD118" w:rsidR="00DB35B5" w:rsidRDefault="005B3762" w:rsidP="00567C9E">
      <w:pPr>
        <w:pStyle w:val="Prrafodelista"/>
        <w:numPr>
          <w:ilvl w:val="0"/>
          <w:numId w:val="51"/>
        </w:numPr>
        <w:spacing w:after="120"/>
        <w:ind w:left="0" w:firstLine="284"/>
        <w:rPr>
          <w:rFonts w:ascii="Times" w:hAnsi="Times" w:cs="Times"/>
          <w:sz w:val="20"/>
          <w:szCs w:val="20"/>
          <w:lang w:val="es-AR"/>
        </w:rPr>
      </w:pPr>
      <m:oMath>
        <m:r>
          <w:rPr>
            <w:rFonts w:ascii="Cambria Math" w:hAnsi="Cambria Math" w:cs="Times"/>
            <w:sz w:val="20"/>
            <w:szCs w:val="20"/>
            <w:lang w:val="es-AR"/>
          </w:rPr>
          <w:lastRenderedPageBreak/>
          <m:t>Poisson</m:t>
        </m:r>
        <m:d>
          <m:dPr>
            <m:ctrlPr>
              <w:rPr>
                <w:rFonts w:ascii="Cambria Math" w:hAnsi="Cambria Math" w:cs="Times"/>
                <w:i/>
                <w:sz w:val="20"/>
                <w:szCs w:val="20"/>
                <w:lang w:val="es-AR"/>
              </w:rPr>
            </m:ctrlPr>
          </m:dPr>
          <m:e>
            <m:r>
              <m:rPr>
                <m:sty m:val="p"/>
              </m:rPr>
              <w:rPr>
                <w:rFonts w:ascii="Cambria Math" w:hAnsi="Cambria Math" w:cs="Times"/>
                <w:sz w:val="20"/>
                <w:szCs w:val="20"/>
                <w:lang w:val="es-AR"/>
              </w:rPr>
              <m:t>λ</m:t>
            </m:r>
          </m:e>
        </m:d>
      </m:oMath>
      <w:r w:rsidRPr="005B3762">
        <w:rPr>
          <w:rFonts w:ascii="Times" w:hAnsi="Times" w:cs="Times"/>
          <w:sz w:val="20"/>
          <w:szCs w:val="20"/>
          <w:lang w:val="es-AR"/>
        </w:rPr>
        <w:t xml:space="preserve">: </w:t>
      </w:r>
      <w:r>
        <w:rPr>
          <w:rFonts w:ascii="Times" w:hAnsi="Times" w:cs="Times"/>
          <w:sz w:val="20"/>
          <w:szCs w:val="20"/>
          <w:lang w:val="es-AR"/>
        </w:rPr>
        <w:t>l</w:t>
      </w:r>
      <w:r w:rsidRPr="005B3762">
        <w:rPr>
          <w:rFonts w:ascii="Times" w:hAnsi="Times" w:cs="Times"/>
          <w:sz w:val="20"/>
          <w:szCs w:val="20"/>
          <w:lang w:val="es-AR"/>
        </w:rPr>
        <w:t xml:space="preserve">a probabilidad de que en un período de tiempo (al momento de la medición) se distribuye como una Poisson de parámetro </w:t>
      </w:r>
      <m:oMath>
        <m:r>
          <m:rPr>
            <m:sty m:val="p"/>
          </m:rPr>
          <w:rPr>
            <w:rFonts w:ascii="Cambria Math" w:hAnsi="Cambria Math" w:cs="Times"/>
            <w:sz w:val="20"/>
            <w:szCs w:val="20"/>
            <w:lang w:val="es-AR"/>
          </w:rPr>
          <m:t>λ</m:t>
        </m:r>
      </m:oMath>
      <w:r w:rsidRPr="005B3762">
        <w:rPr>
          <w:rFonts w:ascii="Times" w:hAnsi="Times" w:cs="Times"/>
          <w:sz w:val="20"/>
          <w:szCs w:val="20"/>
          <w:lang w:val="es-AR"/>
        </w:rPr>
        <w:t>.</w:t>
      </w:r>
    </w:p>
    <w:p w14:paraId="46FABDAE" w14:textId="03C44FFD" w:rsidR="007D00D8" w:rsidRDefault="00C95310" w:rsidP="00E6045F">
      <w:pPr>
        <w:pStyle w:val="Prrafodelista"/>
        <w:spacing w:after="120"/>
        <w:ind w:left="0" w:firstLine="284"/>
        <w:rPr>
          <w:rFonts w:ascii="Times" w:hAnsi="Times" w:cs="Times"/>
          <w:sz w:val="20"/>
          <w:szCs w:val="20"/>
          <w:lang w:val="es-AR"/>
        </w:rPr>
      </w:pPr>
      <w:ins w:id="475" w:author="Carlos Binker" w:date="2024-09-11T11:29:00Z">
        <w:r>
          <w:rPr>
            <w:rFonts w:ascii="Times" w:hAnsi="Times" w:cs="Arial"/>
            <w:noProof/>
            <w:kern w:val="32"/>
            <w:sz w:val="24"/>
            <w:szCs w:val="32"/>
            <w:lang w:val="es-AR"/>
          </w:rPr>
          <mc:AlternateContent>
            <mc:Choice Requires="wps">
              <w:drawing>
                <wp:anchor distT="0" distB="0" distL="114300" distR="114300" simplePos="0" relativeHeight="251654144" behindDoc="0" locked="0" layoutInCell="1" allowOverlap="1" wp14:anchorId="73599E8C" wp14:editId="522B0FB1">
                  <wp:simplePos x="0" y="0"/>
                  <wp:positionH relativeFrom="column">
                    <wp:posOffset>24765</wp:posOffset>
                  </wp:positionH>
                  <wp:positionV relativeFrom="paragraph">
                    <wp:posOffset>1005205</wp:posOffset>
                  </wp:positionV>
                  <wp:extent cx="2988945" cy="2513330"/>
                  <wp:effectExtent l="0" t="0" r="20955" b="20320"/>
                  <wp:wrapSquare wrapText="bothSides"/>
                  <wp:docPr id="1881055653" name="Cuadro de texto 3"/>
                  <wp:cNvGraphicFramePr/>
                  <a:graphic xmlns:a="http://schemas.openxmlformats.org/drawingml/2006/main">
                    <a:graphicData uri="http://schemas.microsoft.com/office/word/2010/wordprocessingShape">
                      <wps:wsp>
                        <wps:cNvSpPr txBox="1"/>
                        <wps:spPr>
                          <a:xfrm>
                            <a:off x="0" y="0"/>
                            <a:ext cx="2988945" cy="2513330"/>
                          </a:xfrm>
                          <a:prstGeom prst="rect">
                            <a:avLst/>
                          </a:prstGeom>
                          <a:solidFill>
                            <a:schemeClr val="lt1"/>
                          </a:solidFill>
                          <a:ln w="6350">
                            <a:solidFill>
                              <a:prstClr val="black"/>
                            </a:solidFill>
                          </a:ln>
                        </wps:spPr>
                        <wps:txbx>
                          <w:txbxContent>
                            <w:p w14:paraId="342512D0" w14:textId="75688502" w:rsidR="00C95310" w:rsidRDefault="00C37AC2" w:rsidP="00C95310">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5C38367" wp14:editId="3520354E">
                                    <wp:extent cx="2799715" cy="2196465"/>
                                    <wp:effectExtent l="0" t="0" r="635" b="0"/>
                                    <wp:docPr id="15210765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4418" name="Imagen 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799715" cy="2196465"/>
                                            </a:xfrm>
                                            <a:prstGeom prst="rect">
                                              <a:avLst/>
                                            </a:prstGeom>
                                          </pic:spPr>
                                        </pic:pic>
                                      </a:graphicData>
                                    </a:graphic>
                                  </wp:inline>
                                </w:drawing>
                              </w:r>
                            </w:p>
                            <w:p w14:paraId="3E041933" w14:textId="334A13B1" w:rsidR="00C95310" w:rsidRPr="003276C5" w:rsidRDefault="00C95310" w:rsidP="00662B5A">
                              <w:pPr>
                                <w:spacing w:before="120"/>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DC591C">
                                <w:rPr>
                                  <w:rFonts w:ascii="HelveticaNeueLT Std Lt Cn" w:hAnsi="HelveticaNeueLT Std Lt Cn"/>
                                  <w:b/>
                                  <w:bCs/>
                                  <w:sz w:val="18"/>
                                  <w:szCs w:val="18"/>
                                  <w:lang w:val="es-AR"/>
                                </w:rPr>
                                <w:t>7</w:t>
                              </w:r>
                              <w:r>
                                <w:rPr>
                                  <w:rFonts w:ascii="HelveticaNeueLT Std Lt Cn" w:hAnsi="HelveticaNeueLT Std Lt Cn"/>
                                  <w:b/>
                                  <w:bCs/>
                                  <w:sz w:val="18"/>
                                  <w:szCs w:val="18"/>
                                  <w:lang w:val="es-AR"/>
                                </w:rPr>
                                <w:t>.</w:t>
                              </w:r>
                              <w:r w:rsidRPr="002E516C">
                                <w:t xml:space="preserve"> </w:t>
                              </w:r>
                              <w:r w:rsidR="00662B5A">
                                <w:rPr>
                                  <w:rFonts w:ascii="HelveticaNeueLT Std Lt Cn" w:hAnsi="HelveticaNeueLT Std Lt Cn"/>
                                  <w:b/>
                                  <w:bCs/>
                                  <w:sz w:val="18"/>
                                  <w:szCs w:val="18"/>
                                  <w:lang w:val="es-AR"/>
                                </w:rPr>
                                <w:t>Implementación de la clase binomial</w:t>
                              </w:r>
                            </w:p>
                            <w:p w14:paraId="3E47858B" w14:textId="77777777" w:rsidR="00C95310" w:rsidRPr="003276C5" w:rsidRDefault="00C95310" w:rsidP="00C95310">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599E8C" id="_x0000_s1038" type="#_x0000_t202" style="position:absolute;left:0;text-align:left;margin-left:1.95pt;margin-top:79.15pt;width:235.35pt;height:197.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" fillcolor="white [3201]" strokeweight=".5pt">
                  <v:textbox>
                    <w:txbxContent>
                      <w:p w14:paraId="342512D0" w14:textId="75688502" w:rsidR="00C95310" w:rsidRDefault="00C37AC2" w:rsidP="00C95310">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5C38367" wp14:editId="3520354E">
                              <wp:extent cx="2799715" cy="2196465"/>
                              <wp:effectExtent l="0" t="0" r="635" b="0"/>
                              <wp:docPr id="15210765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4418" name="Imagen 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799715" cy="2196465"/>
                                      </a:xfrm>
                                      <a:prstGeom prst="rect">
                                        <a:avLst/>
                                      </a:prstGeom>
                                    </pic:spPr>
                                  </pic:pic>
                                </a:graphicData>
                              </a:graphic>
                            </wp:inline>
                          </w:drawing>
                        </w:r>
                      </w:p>
                      <w:p w14:paraId="3E041933" w14:textId="334A13B1" w:rsidR="00C95310" w:rsidRPr="003276C5" w:rsidRDefault="00C95310" w:rsidP="00662B5A">
                        <w:pPr>
                          <w:spacing w:before="120"/>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DC591C">
                          <w:rPr>
                            <w:rFonts w:ascii="HelveticaNeueLT Std Lt Cn" w:hAnsi="HelveticaNeueLT Std Lt Cn"/>
                            <w:b/>
                            <w:bCs/>
                            <w:sz w:val="18"/>
                            <w:szCs w:val="18"/>
                            <w:lang w:val="es-AR"/>
                          </w:rPr>
                          <w:t>7</w:t>
                        </w:r>
                        <w:r>
                          <w:rPr>
                            <w:rFonts w:ascii="HelveticaNeueLT Std Lt Cn" w:hAnsi="HelveticaNeueLT Std Lt Cn"/>
                            <w:b/>
                            <w:bCs/>
                            <w:sz w:val="18"/>
                            <w:szCs w:val="18"/>
                            <w:lang w:val="es-AR"/>
                          </w:rPr>
                          <w:t>.</w:t>
                        </w:r>
                        <w:r w:rsidRPr="002E516C">
                          <w:t xml:space="preserve"> </w:t>
                        </w:r>
                        <w:r w:rsidR="00662B5A">
                          <w:rPr>
                            <w:rFonts w:ascii="HelveticaNeueLT Std Lt Cn" w:hAnsi="HelveticaNeueLT Std Lt Cn"/>
                            <w:b/>
                            <w:bCs/>
                            <w:sz w:val="18"/>
                            <w:szCs w:val="18"/>
                            <w:lang w:val="es-AR"/>
                          </w:rPr>
                          <w:t>Implementación de la clase binomial</w:t>
                        </w:r>
                      </w:p>
                      <w:p w14:paraId="3E47858B" w14:textId="77777777" w:rsidR="00C95310" w:rsidRPr="003276C5" w:rsidRDefault="00C95310" w:rsidP="00C95310">
                        <w:pPr>
                          <w:jc w:val="center"/>
                          <w:rPr>
                            <w:lang w:val="es-AR"/>
                          </w:rPr>
                        </w:pPr>
                      </w:p>
                    </w:txbxContent>
                  </v:textbox>
                  <w10:wrap type="square"/>
                </v:shape>
              </w:pict>
            </mc:Fallback>
          </mc:AlternateContent>
        </w:r>
      </w:ins>
      <w:r w:rsidR="00791140">
        <w:rPr>
          <w:rFonts w:ascii="Times" w:hAnsi="Times" w:cs="Times"/>
          <w:sz w:val="20"/>
          <w:szCs w:val="20"/>
          <w:lang w:val="es-AR"/>
        </w:rPr>
        <w:t>Por otro lado, con la finalidad de generar estas gráficas en base a estas dos distribuciones indicadas es que se han implementado dos clases</w:t>
      </w:r>
      <w:r w:rsidR="007463B1">
        <w:rPr>
          <w:rFonts w:ascii="Times" w:hAnsi="Times" w:cs="Times"/>
          <w:sz w:val="20"/>
          <w:szCs w:val="20"/>
          <w:lang w:val="es-AR"/>
        </w:rPr>
        <w:t xml:space="preserve">, una correspondiente al caso binomial y la otra clase para el caso de la distribución de Poisson. </w:t>
      </w:r>
      <w:r w:rsidR="00EA5A99">
        <w:rPr>
          <w:rFonts w:ascii="Times" w:hAnsi="Times" w:cs="Times"/>
          <w:sz w:val="20"/>
          <w:szCs w:val="20"/>
          <w:lang w:val="es-AR"/>
        </w:rPr>
        <w:t>Observar a tal efecto las figuras 7 y 8 respectivamente.</w:t>
      </w:r>
    </w:p>
    <w:p w14:paraId="11D9FA6D" w14:textId="3A1E31CA" w:rsidR="00615E52" w:rsidRDefault="003871AC">
      <w:pPr>
        <w:pStyle w:val="Ttulo1erNivel"/>
        <w:numPr>
          <w:ilvl w:val="1"/>
          <w:numId w:val="29"/>
        </w:numPr>
        <w:ind w:left="0" w:firstLine="0"/>
        <w:pPrChange w:id="476" w:author="Carlos Binker" w:date="2024-09-12T12:14:00Z">
          <w:pPr>
            <w:pStyle w:val="Ttulo1erNivel"/>
            <w:numPr>
              <w:numId w:val="21"/>
            </w:numPr>
            <w:ind w:left="360" w:hanging="360"/>
          </w:pPr>
        </w:pPrChange>
      </w:pPr>
      <w:r>
        <w:t xml:space="preserve">Análisis de la precisión </w:t>
      </w:r>
      <w:r w:rsidR="002518BC">
        <w:t>con un único sensor activo para el</w:t>
      </w:r>
      <w:ins w:id="477" w:author="Carlos Binker" w:date="2024-09-12T11:58:00Z">
        <w:r w:rsidR="00DC591C">
          <w:t xml:space="preserve"> caso de Falla total</w:t>
        </w:r>
      </w:ins>
    </w:p>
    <w:p w14:paraId="44C924D5" w14:textId="26D1D9A8" w:rsidR="007D67CB" w:rsidRDefault="00202C91" w:rsidP="00820707">
      <w:pPr>
        <w:pStyle w:val="Prrafodelista"/>
        <w:spacing w:after="120"/>
        <w:ind w:left="0" w:firstLine="284"/>
        <w:rPr>
          <w:rFonts w:ascii="Times" w:hAnsi="Times" w:cs="Times"/>
          <w:sz w:val="20"/>
          <w:szCs w:val="20"/>
          <w:lang w:val="es-AR"/>
        </w:rPr>
      </w:pPr>
      <w:r w:rsidRPr="00820707">
        <w:rPr>
          <w:rFonts w:ascii="Times" w:hAnsi="Times" w:cs="Times"/>
          <w:sz w:val="20"/>
          <w:szCs w:val="20"/>
          <w:lang w:val="es-AR"/>
        </w:rPr>
        <w:t>Como se ponderan igual los desempeños de escenarios con la misma cantidad de sensores funcionando, cabe la pregunta de si no habrá sensores que aporten una gran cantidad de información y que sean suficientes al modelo para predecir la presencia de personas, y</w:t>
      </w:r>
      <w:r w:rsidR="00B86757">
        <w:rPr>
          <w:rFonts w:ascii="Times" w:hAnsi="Times" w:cs="Times"/>
          <w:sz w:val="20"/>
          <w:szCs w:val="20"/>
          <w:lang w:val="es-AR"/>
        </w:rPr>
        <w:t xml:space="preserve"> por lo tanto</w:t>
      </w:r>
      <w:r w:rsidRPr="00820707">
        <w:rPr>
          <w:rFonts w:ascii="Times" w:hAnsi="Times" w:cs="Times"/>
          <w:sz w:val="20"/>
          <w:szCs w:val="20"/>
          <w:lang w:val="es-AR"/>
        </w:rPr>
        <w:t xml:space="preserve"> suban significativamente el promedio</w:t>
      </w:r>
      <w:r w:rsidR="00553935">
        <w:rPr>
          <w:rFonts w:ascii="Times" w:hAnsi="Times" w:cs="Times"/>
          <w:sz w:val="20"/>
          <w:szCs w:val="20"/>
          <w:lang w:val="es-AR"/>
        </w:rPr>
        <w:t xml:space="preserve"> </w:t>
      </w:r>
      <w:r w:rsidR="00CC0795">
        <w:rPr>
          <w:rFonts w:ascii="Times" w:hAnsi="Times" w:cs="Times"/>
          <w:sz w:val="20"/>
          <w:szCs w:val="20"/>
          <w:lang w:val="es-AR"/>
        </w:rPr>
        <w:t>de la precisión</w:t>
      </w:r>
      <w:r w:rsidR="00B86757">
        <w:rPr>
          <w:rFonts w:ascii="Times" w:hAnsi="Times" w:cs="Times"/>
          <w:sz w:val="20"/>
          <w:szCs w:val="20"/>
          <w:lang w:val="es-AR"/>
        </w:rPr>
        <w:t xml:space="preserve">, </w:t>
      </w:r>
      <w:r w:rsidRPr="00820707">
        <w:rPr>
          <w:rFonts w:ascii="Times" w:hAnsi="Times" w:cs="Times"/>
          <w:sz w:val="20"/>
          <w:szCs w:val="20"/>
          <w:lang w:val="es-AR"/>
        </w:rPr>
        <w:t>incluso entre los escenarios con un solo sensor activo.</w:t>
      </w:r>
    </w:p>
    <w:p w14:paraId="5DF67768" w14:textId="54969075" w:rsidR="003453D9" w:rsidRPr="002B2BA0" w:rsidRDefault="003453D9" w:rsidP="007B24B3">
      <w:pPr>
        <w:pStyle w:val="Ttulo1erNivel"/>
        <w:numPr>
          <w:ilvl w:val="1"/>
          <w:numId w:val="29"/>
        </w:numPr>
        <w:ind w:left="0" w:firstLine="0"/>
        <w:rPr>
          <w:ins w:id="478" w:author="Carlos Binker" w:date="2024-09-12T11:57:00Z"/>
        </w:rPr>
      </w:pPr>
      <w:ins w:id="479" w:author="Carlos Binker" w:date="2024-09-12T11:58:00Z">
        <w:r>
          <w:t xml:space="preserve">Generación de resultados para el caso de Falla </w:t>
        </w:r>
      </w:ins>
      <w:r>
        <w:t>oculta</w:t>
      </w:r>
      <w:r w:rsidR="000217B7">
        <w:t xml:space="preserve"> (incorporación de ruido)</w:t>
      </w:r>
    </w:p>
    <w:p w14:paraId="655EF004" w14:textId="59D8ADEB" w:rsidR="006076B2" w:rsidRDefault="00434A58" w:rsidP="00C40F5D">
      <w:pPr>
        <w:pStyle w:val="Ttulo1erNivel"/>
        <w:spacing w:before="0" w:after="120"/>
        <w:ind w:firstLine="284"/>
        <w:jc w:val="both"/>
        <w:rPr>
          <w:rFonts w:cs="Times"/>
          <w:b w:val="0"/>
          <w:bCs w:val="0"/>
          <w:kern w:val="0"/>
          <w:sz w:val="20"/>
          <w:szCs w:val="20"/>
        </w:rPr>
      </w:pPr>
      <w:r>
        <w:rPr>
          <w:rFonts w:cs="Times"/>
          <w:b w:val="0"/>
          <w:bCs w:val="0"/>
          <w:kern w:val="0"/>
          <w:sz w:val="20"/>
          <w:szCs w:val="20"/>
        </w:rPr>
        <w:t>Recordemos que e</w:t>
      </w:r>
      <w:r w:rsidR="00C40F5D">
        <w:rPr>
          <w:rFonts w:cs="Times"/>
          <w:b w:val="0"/>
          <w:bCs w:val="0"/>
          <w:kern w:val="0"/>
          <w:sz w:val="20"/>
          <w:szCs w:val="20"/>
        </w:rPr>
        <w:t>n este escenario</w:t>
      </w:r>
      <w:r w:rsidR="00070DE2" w:rsidRPr="00070DE2">
        <w:rPr>
          <w:rFonts w:cs="Times"/>
          <w:b w:val="0"/>
          <w:bCs w:val="0"/>
          <w:kern w:val="0"/>
          <w:sz w:val="20"/>
          <w:szCs w:val="20"/>
        </w:rPr>
        <w:t xml:space="preserve"> compara</w:t>
      </w:r>
      <w:r w:rsidR="00434D0B">
        <w:rPr>
          <w:rFonts w:cs="Times"/>
          <w:b w:val="0"/>
          <w:bCs w:val="0"/>
          <w:kern w:val="0"/>
          <w:sz w:val="20"/>
          <w:szCs w:val="20"/>
        </w:rPr>
        <w:t>mos</w:t>
      </w:r>
      <w:r w:rsidR="00070DE2" w:rsidRPr="00070DE2">
        <w:rPr>
          <w:rFonts w:cs="Times"/>
          <w:b w:val="0"/>
          <w:bCs w:val="0"/>
          <w:kern w:val="0"/>
          <w:sz w:val="20"/>
          <w:szCs w:val="20"/>
        </w:rPr>
        <w:t xml:space="preserve"> los </w:t>
      </w:r>
      <w:r w:rsidR="006076B2" w:rsidRPr="00070DE2">
        <w:rPr>
          <w:rFonts w:cs="Times"/>
          <w:b w:val="0"/>
          <w:bCs w:val="0"/>
          <w:kern w:val="0"/>
          <w:sz w:val="20"/>
          <w:szCs w:val="20"/>
        </w:rPr>
        <w:t>modelos,</w:t>
      </w:r>
      <w:r w:rsidR="00070DE2" w:rsidRPr="00070DE2">
        <w:rPr>
          <w:rFonts w:cs="Times"/>
          <w:b w:val="0"/>
          <w:bCs w:val="0"/>
          <w:kern w:val="0"/>
          <w:sz w:val="20"/>
          <w:szCs w:val="20"/>
        </w:rPr>
        <w:t xml:space="preserve"> pero en vez de deshabilitar algunos sensores ( de una forma que es conocida por los modelos), lo que </w:t>
      </w:r>
      <w:r w:rsidR="00434D0B">
        <w:rPr>
          <w:rFonts w:cs="Times"/>
          <w:b w:val="0"/>
          <w:bCs w:val="0"/>
          <w:kern w:val="0"/>
          <w:sz w:val="20"/>
          <w:szCs w:val="20"/>
        </w:rPr>
        <w:t>hicimos</w:t>
      </w:r>
      <w:r w:rsidR="00070DE2" w:rsidRPr="00070DE2">
        <w:rPr>
          <w:rFonts w:cs="Times"/>
          <w:b w:val="0"/>
          <w:bCs w:val="0"/>
          <w:kern w:val="0"/>
          <w:sz w:val="20"/>
          <w:szCs w:val="20"/>
        </w:rPr>
        <w:t xml:space="preserve"> </w:t>
      </w:r>
      <w:r w:rsidR="00434D0B">
        <w:rPr>
          <w:rFonts w:cs="Times"/>
          <w:b w:val="0"/>
          <w:bCs w:val="0"/>
          <w:kern w:val="0"/>
          <w:sz w:val="20"/>
          <w:szCs w:val="20"/>
        </w:rPr>
        <w:t>fue</w:t>
      </w:r>
      <w:r w:rsidR="00070DE2" w:rsidRPr="00070DE2">
        <w:rPr>
          <w:rFonts w:cs="Times"/>
          <w:b w:val="0"/>
          <w:bCs w:val="0"/>
          <w:kern w:val="0"/>
          <w:sz w:val="20"/>
          <w:szCs w:val="20"/>
        </w:rPr>
        <w:t xml:space="preserve"> introducir errores en un subconjunto de los sensores (sin que los modelos </w:t>
      </w:r>
      <w:r w:rsidR="001B299C">
        <w:rPr>
          <w:rFonts w:cs="Times"/>
          <w:b w:val="0"/>
          <w:bCs w:val="0"/>
          <w:kern w:val="0"/>
          <w:sz w:val="20"/>
          <w:szCs w:val="20"/>
        </w:rPr>
        <w:t>lo adviertan</w:t>
      </w:r>
      <w:r w:rsidR="00070DE2" w:rsidRPr="00070DE2">
        <w:rPr>
          <w:rFonts w:cs="Times"/>
          <w:b w:val="0"/>
          <w:bCs w:val="0"/>
          <w:kern w:val="0"/>
          <w:sz w:val="20"/>
          <w:szCs w:val="20"/>
        </w:rPr>
        <w:t>).</w:t>
      </w:r>
      <w:r w:rsidR="00801B29">
        <w:rPr>
          <w:rFonts w:cs="Times"/>
          <w:b w:val="0"/>
          <w:bCs w:val="0"/>
          <w:kern w:val="0"/>
          <w:sz w:val="20"/>
          <w:szCs w:val="20"/>
        </w:rPr>
        <w:t xml:space="preserve"> </w:t>
      </w:r>
      <w:r w:rsidR="00801B29" w:rsidRPr="00801B29">
        <w:rPr>
          <w:rFonts w:cs="Times"/>
          <w:b w:val="0"/>
          <w:bCs w:val="0"/>
          <w:kern w:val="0"/>
          <w:sz w:val="20"/>
          <w:szCs w:val="20"/>
        </w:rPr>
        <w:t>Para evaluar estos modelos tenemos el inconveniente de que hay 2 probabilidades distintas con las que hay que trabajar:</w:t>
      </w:r>
    </w:p>
    <w:p w14:paraId="33B90D7D" w14:textId="56FAEBAB" w:rsidR="00801B29" w:rsidRDefault="00801B29" w:rsidP="00801B29">
      <w:pPr>
        <w:pStyle w:val="Ttulo1erNivel"/>
        <w:numPr>
          <w:ilvl w:val="0"/>
          <w:numId w:val="52"/>
        </w:numPr>
        <w:spacing w:before="0" w:after="120"/>
        <w:jc w:val="both"/>
        <w:rPr>
          <w:rFonts w:cs="Times"/>
          <w:b w:val="0"/>
          <w:bCs w:val="0"/>
          <w:kern w:val="0"/>
          <w:sz w:val="20"/>
          <w:szCs w:val="20"/>
        </w:rPr>
      </w:pPr>
      <w:r w:rsidRPr="00801B29">
        <w:rPr>
          <w:rFonts w:cs="Times"/>
          <w:b w:val="0"/>
          <w:bCs w:val="0"/>
          <w:kern w:val="0"/>
          <w:sz w:val="20"/>
          <w:szCs w:val="20"/>
        </w:rPr>
        <w:t>La probabilidad de que un sensor falle</w:t>
      </w:r>
    </w:p>
    <w:p w14:paraId="659A7D38" w14:textId="4FB5FE05" w:rsidR="00801B29" w:rsidRDefault="008F5327" w:rsidP="00801B29">
      <w:pPr>
        <w:pStyle w:val="Ttulo1erNivel"/>
        <w:numPr>
          <w:ilvl w:val="0"/>
          <w:numId w:val="52"/>
        </w:numPr>
        <w:spacing w:before="0" w:after="120"/>
        <w:jc w:val="both"/>
        <w:rPr>
          <w:rFonts w:cs="Times"/>
          <w:b w:val="0"/>
          <w:bCs w:val="0"/>
          <w:kern w:val="0"/>
          <w:sz w:val="20"/>
          <w:szCs w:val="20"/>
        </w:rPr>
      </w:pPr>
      <w:r w:rsidRPr="008F5327">
        <w:rPr>
          <w:rFonts w:cs="Times"/>
          <w:b w:val="0"/>
          <w:bCs w:val="0"/>
          <w:kern w:val="0"/>
          <w:sz w:val="20"/>
          <w:szCs w:val="20"/>
        </w:rPr>
        <w:t>La distribución de las probabilidades de los errores.</w:t>
      </w:r>
    </w:p>
    <w:p w14:paraId="2D45C03B" w14:textId="0B70F1C2" w:rsidR="006076B2" w:rsidRDefault="00061F0C" w:rsidP="00C40F5D">
      <w:pPr>
        <w:pStyle w:val="Ttulo1erNivel"/>
        <w:spacing w:before="0" w:after="120"/>
        <w:ind w:firstLine="284"/>
        <w:jc w:val="both"/>
        <w:rPr>
          <w:rFonts w:cs="Times"/>
          <w:b w:val="0"/>
          <w:bCs w:val="0"/>
          <w:kern w:val="0"/>
          <w:sz w:val="20"/>
          <w:szCs w:val="20"/>
        </w:rPr>
      </w:pPr>
      <w:r w:rsidRPr="00061F0C">
        <w:rPr>
          <w:rFonts w:cs="Times"/>
          <w:b w:val="0"/>
          <w:bCs w:val="0"/>
          <w:kern w:val="0"/>
          <w:sz w:val="20"/>
          <w:szCs w:val="20"/>
        </w:rPr>
        <w:t>Para esto, generaremos:</w:t>
      </w:r>
    </w:p>
    <w:p w14:paraId="1FF0BC0D" w14:textId="7911C5F0" w:rsidR="00061F0C" w:rsidRDefault="00A371F6" w:rsidP="00A371F6">
      <w:pPr>
        <w:pStyle w:val="Ttulo1erNivel"/>
        <w:numPr>
          <w:ilvl w:val="0"/>
          <w:numId w:val="53"/>
        </w:numPr>
        <w:spacing w:before="0" w:after="120"/>
        <w:ind w:left="0" w:firstLine="284"/>
        <w:jc w:val="both"/>
        <w:rPr>
          <w:rFonts w:cs="Times"/>
          <w:b w:val="0"/>
          <w:bCs w:val="0"/>
          <w:kern w:val="0"/>
          <w:sz w:val="20"/>
          <w:szCs w:val="20"/>
        </w:rPr>
      </w:pPr>
      <w:r w:rsidRPr="00A371F6">
        <w:rPr>
          <w:rFonts w:cs="Times"/>
          <w:b w:val="0"/>
          <w:bCs w:val="0"/>
          <w:kern w:val="0"/>
          <w:sz w:val="20"/>
          <w:szCs w:val="20"/>
        </w:rPr>
        <w:t xml:space="preserve">Para cada sensor, un vector de tamaño igual a la cantidad de datos de validación de valores con distribución </w:t>
      </w:r>
      <m:oMath>
        <m:r>
          <m:rPr>
            <m:sty m:val="bi"/>
          </m:rPr>
          <w:rPr>
            <w:rFonts w:ascii="Cambria Math" w:hAnsi="Cambria Math" w:cs="Times"/>
            <w:kern w:val="0"/>
            <w:sz w:val="20"/>
            <w:szCs w:val="20"/>
          </w:rPr>
          <m:t>N</m:t>
        </m:r>
        <m:d>
          <m:dPr>
            <m:ctrlPr>
              <w:rPr>
                <w:rFonts w:ascii="Cambria Math" w:hAnsi="Cambria Math" w:cs="Times"/>
                <w:b w:val="0"/>
                <w:bCs w:val="0"/>
                <w:i/>
                <w:kern w:val="0"/>
                <w:sz w:val="20"/>
                <w:szCs w:val="20"/>
              </w:rPr>
            </m:ctrlPr>
          </m:dPr>
          <m:e>
            <m:r>
              <m:rPr>
                <m:sty m:val="bi"/>
              </m:rPr>
              <w:rPr>
                <w:rFonts w:ascii="Cambria Math" w:hAnsi="Cambria Math" w:cs="Times"/>
                <w:kern w:val="0"/>
                <w:sz w:val="20"/>
                <w:szCs w:val="20"/>
              </w:rPr>
              <m:t>0,</m:t>
            </m:r>
            <m:sSubSup>
              <m:sSubSupPr>
                <m:ctrlPr>
                  <w:rPr>
                    <w:rFonts w:ascii="Cambria Math" w:hAnsi="Cambria Math" w:cs="Times"/>
                    <w:b w:val="0"/>
                    <w:bCs w:val="0"/>
                    <w:i/>
                    <w:kern w:val="0"/>
                    <w:sz w:val="20"/>
                    <w:szCs w:val="20"/>
                  </w:rPr>
                </m:ctrlPr>
              </m:sSubSupPr>
              <m:e>
                <m:r>
                  <m:rPr>
                    <m:sty m:val="b"/>
                  </m:rPr>
                  <w:rPr>
                    <w:rFonts w:ascii="Cambria Math" w:hAnsi="Cambria Math" w:cs="Times"/>
                    <w:kern w:val="0"/>
                    <w:sz w:val="20"/>
                    <w:szCs w:val="20"/>
                  </w:rPr>
                  <m:t>σ</m:t>
                </m:r>
              </m:e>
              <m:sub>
                <m:r>
                  <m:rPr>
                    <m:sty m:val="bi"/>
                  </m:rPr>
                  <w:rPr>
                    <w:rFonts w:ascii="Cambria Math" w:hAnsi="Cambria Math" w:cs="Times"/>
                    <w:kern w:val="0"/>
                    <w:sz w:val="20"/>
                    <w:szCs w:val="20"/>
                  </w:rPr>
                  <m:t>e</m:t>
                </m:r>
              </m:sub>
              <m:sup>
                <m:r>
                  <m:rPr>
                    <m:sty m:val="bi"/>
                  </m:rPr>
                  <w:rPr>
                    <w:rFonts w:ascii="Cambria Math" w:hAnsi="Cambria Math" w:cs="Times"/>
                    <w:kern w:val="0"/>
                    <w:sz w:val="20"/>
                    <w:szCs w:val="20"/>
                  </w:rPr>
                  <m:t>2</m:t>
                </m:r>
              </m:sup>
            </m:sSubSup>
          </m:e>
        </m:d>
      </m:oMath>
      <w:r w:rsidRPr="00A371F6">
        <w:rPr>
          <w:rFonts w:cs="Times"/>
          <w:b w:val="0"/>
          <w:bCs w:val="0"/>
          <w:kern w:val="0"/>
          <w:sz w:val="20"/>
          <w:szCs w:val="20"/>
        </w:rPr>
        <w:t xml:space="preserve">, donde </w:t>
      </w:r>
      <m:oMath>
        <m:sSubSup>
          <m:sSubSupPr>
            <m:ctrlPr>
              <w:rPr>
                <w:rFonts w:ascii="Cambria Math" w:hAnsi="Cambria Math" w:cs="Times"/>
                <w:b w:val="0"/>
                <w:bCs w:val="0"/>
                <w:i/>
                <w:kern w:val="0"/>
                <w:sz w:val="20"/>
                <w:szCs w:val="20"/>
              </w:rPr>
            </m:ctrlPr>
          </m:sSubSupPr>
          <m:e>
            <m:r>
              <m:rPr>
                <m:sty m:val="b"/>
              </m:rPr>
              <w:rPr>
                <w:rFonts w:ascii="Cambria Math" w:hAnsi="Cambria Math" w:cs="Times"/>
                <w:kern w:val="0"/>
                <w:sz w:val="20"/>
                <w:szCs w:val="20"/>
              </w:rPr>
              <m:t>σ</m:t>
            </m:r>
            <m:ctrlPr>
              <w:rPr>
                <w:rFonts w:ascii="Cambria Math" w:hAnsi="Cambria Math" w:cs="Times"/>
                <w:b w:val="0"/>
                <w:bCs w:val="0"/>
                <w:kern w:val="0"/>
                <w:sz w:val="20"/>
                <w:szCs w:val="20"/>
              </w:rPr>
            </m:ctrlPr>
          </m:e>
          <m:sub>
            <m:r>
              <m:rPr>
                <m:sty m:val="bi"/>
              </m:rPr>
              <w:rPr>
                <w:rFonts w:ascii="Cambria Math" w:hAnsi="Cambria Math" w:cs="Times"/>
                <w:kern w:val="0"/>
                <w:sz w:val="20"/>
                <w:szCs w:val="20"/>
              </w:rPr>
              <m:t>e</m:t>
            </m:r>
          </m:sub>
          <m:sup>
            <m:r>
              <m:rPr>
                <m:sty m:val="bi"/>
              </m:rPr>
              <w:rPr>
                <w:rFonts w:ascii="Cambria Math" w:hAnsi="Cambria Math" w:cs="Times"/>
                <w:kern w:val="0"/>
                <w:sz w:val="20"/>
                <w:szCs w:val="20"/>
              </w:rPr>
              <m:t>2</m:t>
            </m:r>
          </m:sup>
        </m:sSubSup>
      </m:oMath>
      <w:r w:rsidRPr="00A371F6">
        <w:rPr>
          <w:rFonts w:cs="Times"/>
          <w:b w:val="0"/>
          <w:bCs w:val="0"/>
          <w:kern w:val="0"/>
          <w:sz w:val="20"/>
          <w:szCs w:val="20"/>
        </w:rPr>
        <w:t xml:space="preserve"> es la varianza de ese sensor en los datos de entrenamiento.</w:t>
      </w:r>
    </w:p>
    <w:p w14:paraId="5817377B" w14:textId="29009239" w:rsidR="009B16E9" w:rsidRDefault="009B16E9" w:rsidP="00A371F6">
      <w:pPr>
        <w:pStyle w:val="Ttulo1erNivel"/>
        <w:numPr>
          <w:ilvl w:val="0"/>
          <w:numId w:val="53"/>
        </w:numPr>
        <w:spacing w:before="0" w:after="120"/>
        <w:ind w:left="0" w:firstLine="284"/>
        <w:jc w:val="both"/>
        <w:rPr>
          <w:rFonts w:cs="Times"/>
          <w:b w:val="0"/>
          <w:bCs w:val="0"/>
          <w:kern w:val="0"/>
          <w:sz w:val="20"/>
          <w:szCs w:val="20"/>
        </w:rPr>
      </w:pPr>
      <w:r w:rsidRPr="009B16E9">
        <w:rPr>
          <w:rFonts w:cs="Times"/>
          <w:b w:val="0"/>
          <w:bCs w:val="0"/>
          <w:kern w:val="0"/>
          <w:sz w:val="20"/>
          <w:szCs w:val="20"/>
        </w:rPr>
        <w:t xml:space="preserve">Para distintos valores de un parámetro </w:t>
      </w:r>
      <w:r w:rsidRPr="009B16E9">
        <w:rPr>
          <w:rFonts w:cs="Times"/>
          <w:kern w:val="0"/>
          <w:sz w:val="20"/>
          <w:szCs w:val="20"/>
        </w:rPr>
        <w:t>s</w:t>
      </w:r>
      <w:r w:rsidRPr="009B16E9">
        <w:rPr>
          <w:rFonts w:cs="Times"/>
          <w:b w:val="0"/>
          <w:bCs w:val="0"/>
          <w:kern w:val="0"/>
          <w:sz w:val="20"/>
          <w:szCs w:val="20"/>
        </w:rPr>
        <w:t xml:space="preserve">, se evaluará al modelo con los datos de validación </w:t>
      </w:r>
      <m:oMath>
        <m:r>
          <m:rPr>
            <m:sty m:val="bi"/>
          </m:rPr>
          <w:rPr>
            <w:rFonts w:ascii="Cambria Math" w:hAnsi="Cambria Math" w:cs="Times"/>
            <w:kern w:val="0"/>
            <w:sz w:val="20"/>
            <w:szCs w:val="20"/>
          </w:rPr>
          <m:t xml:space="preserve">X+ s </m:t>
        </m:r>
        <m:r>
          <m:rPr>
            <m:sty m:val="b"/>
          </m:rPr>
          <w:rPr>
            <w:rFonts w:ascii="Cambria Math" w:hAnsi="Cambria Math" w:cs="Times"/>
            <w:kern w:val="0"/>
            <w:sz w:val="20"/>
            <w:szCs w:val="20"/>
          </w:rPr>
          <m:t>⋅</m:t>
        </m:r>
        <m:r>
          <m:rPr>
            <m:sty m:val="bi"/>
          </m:rPr>
          <w:rPr>
            <w:rFonts w:ascii="Cambria Math" w:hAnsi="Cambria Math" w:cs="Times"/>
            <w:kern w:val="0"/>
            <w:sz w:val="20"/>
            <w:szCs w:val="20"/>
          </w:rPr>
          <m:t>E</m:t>
        </m:r>
      </m:oMath>
      <w:r w:rsidRPr="009B16E9">
        <w:rPr>
          <w:rFonts w:cs="Times"/>
          <w:b w:val="0"/>
          <w:bCs w:val="0"/>
          <w:kern w:val="0"/>
          <w:sz w:val="20"/>
          <w:szCs w:val="20"/>
        </w:rPr>
        <w:t xml:space="preserve">, donde </w:t>
      </w:r>
      <w:r w:rsidRPr="009B16E9">
        <w:rPr>
          <w:rFonts w:cs="Times"/>
          <w:kern w:val="0"/>
          <w:sz w:val="20"/>
          <w:szCs w:val="20"/>
        </w:rPr>
        <w:t>E</w:t>
      </w:r>
      <w:r w:rsidRPr="009B16E9">
        <w:rPr>
          <w:rFonts w:cs="Times"/>
          <w:b w:val="0"/>
          <w:bCs w:val="0"/>
          <w:kern w:val="0"/>
          <w:sz w:val="20"/>
          <w:szCs w:val="20"/>
        </w:rPr>
        <w:t xml:space="preserve"> es el vector de errores generados.</w:t>
      </w:r>
    </w:p>
    <w:p w14:paraId="52E1A639" w14:textId="3838323E" w:rsidR="00635B5E" w:rsidRDefault="00A1735C" w:rsidP="00A371F6">
      <w:pPr>
        <w:pStyle w:val="Ttulo1erNivel"/>
        <w:numPr>
          <w:ilvl w:val="0"/>
          <w:numId w:val="53"/>
        </w:numPr>
        <w:spacing w:before="0" w:after="120"/>
        <w:ind w:left="0" w:firstLine="284"/>
        <w:jc w:val="both"/>
        <w:rPr>
          <w:rFonts w:cs="Times"/>
          <w:b w:val="0"/>
          <w:bCs w:val="0"/>
          <w:kern w:val="0"/>
          <w:sz w:val="20"/>
          <w:szCs w:val="20"/>
        </w:rPr>
      </w:pPr>
      <w:r>
        <w:rPr>
          <w:rFonts w:cs="Times"/>
          <w:b w:val="0"/>
          <w:bCs w:val="0"/>
          <w:kern w:val="0"/>
          <w:sz w:val="20"/>
          <w:szCs w:val="20"/>
        </w:rPr>
        <w:t>Finalmente,</w:t>
      </w:r>
      <w:r w:rsidR="00635B5E">
        <w:rPr>
          <w:rFonts w:cs="Times"/>
          <w:b w:val="0"/>
          <w:bCs w:val="0"/>
          <w:kern w:val="0"/>
          <w:sz w:val="20"/>
          <w:szCs w:val="20"/>
        </w:rPr>
        <w:t xml:space="preserve"> a</w:t>
      </w:r>
      <w:r w:rsidR="00635B5E" w:rsidRPr="00635B5E">
        <w:rPr>
          <w:rFonts w:cs="Times"/>
          <w:b w:val="0"/>
          <w:bCs w:val="0"/>
          <w:kern w:val="0"/>
          <w:sz w:val="20"/>
          <w:szCs w:val="20"/>
        </w:rPr>
        <w:t xml:space="preserve"> cada escenario se le asignará además una ponderación dependiente de la cantidad de sensores con fallas usando las mismas distribuciones que antes.</w:t>
      </w:r>
    </w:p>
    <w:p w14:paraId="7083CCFC" w14:textId="1EE8A9B2" w:rsidR="006076B2" w:rsidRDefault="00A1735C" w:rsidP="00C40F5D">
      <w:pPr>
        <w:pStyle w:val="Ttulo1erNivel"/>
        <w:spacing w:before="0" w:after="120"/>
        <w:ind w:firstLine="284"/>
        <w:jc w:val="both"/>
        <w:rPr>
          <w:rFonts w:cs="Times"/>
          <w:b w:val="0"/>
          <w:bCs w:val="0"/>
          <w:kern w:val="0"/>
          <w:sz w:val="20"/>
          <w:szCs w:val="20"/>
        </w:rPr>
      </w:pPr>
      <w:ins w:id="480" w:author="Carlos Binker" w:date="2024-09-11T11:29:00Z">
        <w:r>
          <w:rPr>
            <w:noProof/>
          </w:rPr>
          <mc:AlternateContent>
            <mc:Choice Requires="wps">
              <w:drawing>
                <wp:anchor distT="0" distB="0" distL="114300" distR="114300" simplePos="0" relativeHeight="251663360" behindDoc="0" locked="0" layoutInCell="1" allowOverlap="1" wp14:anchorId="4282B10C" wp14:editId="651053AC">
                  <wp:simplePos x="0" y="0"/>
                  <wp:positionH relativeFrom="column">
                    <wp:posOffset>-3171825</wp:posOffset>
                  </wp:positionH>
                  <wp:positionV relativeFrom="paragraph">
                    <wp:posOffset>2843223</wp:posOffset>
                  </wp:positionV>
                  <wp:extent cx="2988945" cy="1985645"/>
                  <wp:effectExtent l="0" t="0" r="20955" b="14605"/>
                  <wp:wrapSquare wrapText="bothSides"/>
                  <wp:docPr id="89776674" name="Cuadro de texto 3"/>
                  <wp:cNvGraphicFramePr/>
                  <a:graphic xmlns:a="http://schemas.openxmlformats.org/drawingml/2006/main">
                    <a:graphicData uri="http://schemas.microsoft.com/office/word/2010/wordprocessingShape">
                      <wps:wsp>
                        <wps:cNvSpPr txBox="1"/>
                        <wps:spPr>
                          <a:xfrm>
                            <a:off x="0" y="0"/>
                            <a:ext cx="2988945" cy="1985645"/>
                          </a:xfrm>
                          <a:prstGeom prst="rect">
                            <a:avLst/>
                          </a:prstGeom>
                          <a:solidFill>
                            <a:schemeClr val="lt1"/>
                          </a:solidFill>
                          <a:ln w="6350">
                            <a:solidFill>
                              <a:prstClr val="black"/>
                            </a:solidFill>
                          </a:ln>
                        </wps:spPr>
                        <wps:txbx>
                          <w:txbxContent>
                            <w:p w14:paraId="3087523A" w14:textId="75B53651" w:rsidR="000F2DFA" w:rsidRDefault="000F2DFA" w:rsidP="000F2DFA">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3F1AAED" wp14:editId="1E7A6603">
                                    <wp:extent cx="2799715" cy="1662430"/>
                                    <wp:effectExtent l="0" t="0" r="635" b="0"/>
                                    <wp:docPr id="1175790122"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0122" name="Imagen 3"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799715" cy="1662430"/>
                                            </a:xfrm>
                                            <a:prstGeom prst="rect">
                                              <a:avLst/>
                                            </a:prstGeom>
                                          </pic:spPr>
                                        </pic:pic>
                                      </a:graphicData>
                                    </a:graphic>
                                  </wp:inline>
                                </w:drawing>
                              </w:r>
                            </w:p>
                            <w:p w14:paraId="526A37EA" w14:textId="73097F29" w:rsidR="000F2DFA" w:rsidRPr="003276C5" w:rsidRDefault="000F2DFA" w:rsidP="000F2DFA">
                              <w:pPr>
                                <w:spacing w:before="120"/>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DC591C">
                                <w:rPr>
                                  <w:rFonts w:ascii="HelveticaNeueLT Std Lt Cn" w:hAnsi="HelveticaNeueLT Std Lt Cn"/>
                                  <w:b/>
                                  <w:bCs/>
                                  <w:sz w:val="18"/>
                                  <w:szCs w:val="18"/>
                                  <w:lang w:val="es-AR"/>
                                </w:rPr>
                                <w:t>8</w:t>
                              </w:r>
                              <w:r>
                                <w:rPr>
                                  <w:rFonts w:ascii="HelveticaNeueLT Std Lt Cn" w:hAnsi="HelveticaNeueLT Std Lt Cn"/>
                                  <w:b/>
                                  <w:bCs/>
                                  <w:sz w:val="18"/>
                                  <w:szCs w:val="18"/>
                                  <w:lang w:val="es-AR"/>
                                </w:rPr>
                                <w:t>.</w:t>
                              </w:r>
                              <w:r w:rsidRPr="002E516C">
                                <w:t xml:space="preserve"> </w:t>
                              </w:r>
                              <w:r>
                                <w:rPr>
                                  <w:rFonts w:ascii="HelveticaNeueLT Std Lt Cn" w:hAnsi="HelveticaNeueLT Std Lt Cn"/>
                                  <w:b/>
                                  <w:bCs/>
                                  <w:sz w:val="18"/>
                                  <w:szCs w:val="18"/>
                                  <w:lang w:val="es-AR"/>
                                </w:rPr>
                                <w:t>Implementación de la clase Poisson</w:t>
                              </w:r>
                            </w:p>
                            <w:p w14:paraId="4FEFDDDE" w14:textId="77777777" w:rsidR="000F2DFA" w:rsidRPr="003276C5" w:rsidRDefault="000F2DFA" w:rsidP="000F2DFA">
                              <w:pPr>
                                <w:jc w:val="center"/>
                                <w:rPr>
                                  <w:lang w:val="es-A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82B10C" id="_x0000_s1039" type="#_x0000_t202" style="position:absolute;left:0;text-align:left;margin-left:-249.75pt;margin-top:223.9pt;width:235.35pt;height:1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" fillcolor="white [3201]" strokeweight=".5pt">
                  <v:textbox>
                    <w:txbxContent>
                      <w:p w14:paraId="3087523A" w14:textId="75B53651" w:rsidR="000F2DFA" w:rsidRDefault="000F2DFA" w:rsidP="000F2DFA">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3F1AAED" wp14:editId="1E7A6603">
                              <wp:extent cx="2799715" cy="1662430"/>
                              <wp:effectExtent l="0" t="0" r="635" b="0"/>
                              <wp:docPr id="1175790122"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0122" name="Imagen 3"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799715" cy="1662430"/>
                                      </a:xfrm>
                                      <a:prstGeom prst="rect">
                                        <a:avLst/>
                                      </a:prstGeom>
                                    </pic:spPr>
                                  </pic:pic>
                                </a:graphicData>
                              </a:graphic>
                            </wp:inline>
                          </w:drawing>
                        </w:r>
                      </w:p>
                      <w:p w14:paraId="526A37EA" w14:textId="73097F29" w:rsidR="000F2DFA" w:rsidRPr="003276C5" w:rsidRDefault="000F2DFA" w:rsidP="000F2DFA">
                        <w:pPr>
                          <w:spacing w:before="120"/>
                          <w:jc w:val="center"/>
                          <w:rPr>
                            <w:rFonts w:ascii="HelveticaNeueLT Std Lt Cn" w:hAnsi="HelveticaNeueLT Std Lt Cn"/>
                            <w:b/>
                            <w:bCs/>
                            <w:sz w:val="18"/>
                            <w:szCs w:val="18"/>
                            <w:lang w:val="es-AR"/>
                          </w:rPr>
                        </w:pPr>
                        <w:r w:rsidRPr="003276C5">
                          <w:rPr>
                            <w:rFonts w:ascii="HelveticaNeueLT Std Lt Cn" w:hAnsi="HelveticaNeueLT Std Lt Cn"/>
                            <w:b/>
                            <w:bCs/>
                            <w:sz w:val="18"/>
                            <w:szCs w:val="18"/>
                            <w:lang w:val="es-AR"/>
                          </w:rPr>
                          <w:t xml:space="preserve">Figura </w:t>
                        </w:r>
                        <w:r w:rsidR="00DC591C">
                          <w:rPr>
                            <w:rFonts w:ascii="HelveticaNeueLT Std Lt Cn" w:hAnsi="HelveticaNeueLT Std Lt Cn"/>
                            <w:b/>
                            <w:bCs/>
                            <w:sz w:val="18"/>
                            <w:szCs w:val="18"/>
                            <w:lang w:val="es-AR"/>
                          </w:rPr>
                          <w:t>8</w:t>
                        </w:r>
                        <w:r>
                          <w:rPr>
                            <w:rFonts w:ascii="HelveticaNeueLT Std Lt Cn" w:hAnsi="HelveticaNeueLT Std Lt Cn"/>
                            <w:b/>
                            <w:bCs/>
                            <w:sz w:val="18"/>
                            <w:szCs w:val="18"/>
                            <w:lang w:val="es-AR"/>
                          </w:rPr>
                          <w:t>.</w:t>
                        </w:r>
                        <w:r w:rsidRPr="002E516C">
                          <w:t xml:space="preserve"> </w:t>
                        </w:r>
                        <w:r>
                          <w:rPr>
                            <w:rFonts w:ascii="HelveticaNeueLT Std Lt Cn" w:hAnsi="HelveticaNeueLT Std Lt Cn"/>
                            <w:b/>
                            <w:bCs/>
                            <w:sz w:val="18"/>
                            <w:szCs w:val="18"/>
                            <w:lang w:val="es-AR"/>
                          </w:rPr>
                          <w:t>Implementación de la clase Poisson</w:t>
                        </w:r>
                      </w:p>
                      <w:p w14:paraId="4FEFDDDE" w14:textId="77777777" w:rsidR="000F2DFA" w:rsidRPr="003276C5" w:rsidRDefault="000F2DFA" w:rsidP="000F2DFA">
                        <w:pPr>
                          <w:jc w:val="center"/>
                          <w:rPr>
                            <w:lang w:val="es-AR"/>
                          </w:rPr>
                        </w:pPr>
                      </w:p>
                    </w:txbxContent>
                  </v:textbox>
                  <w10:wrap type="square"/>
                </v:shape>
              </w:pict>
            </mc:Fallback>
          </mc:AlternateContent>
        </w:r>
      </w:ins>
    </w:p>
    <w:p w14:paraId="62BDEEA6" w14:textId="77777777" w:rsidR="000E23DB" w:rsidRDefault="000E23DB" w:rsidP="00511EB5">
      <w:pPr>
        <w:pStyle w:val="Ttulo1erNivel"/>
        <w:spacing w:before="0" w:after="120"/>
        <w:jc w:val="both"/>
        <w:rPr>
          <w:rFonts w:cs="Times"/>
          <w:b w:val="0"/>
          <w:bCs w:val="0"/>
          <w:kern w:val="0"/>
          <w:sz w:val="20"/>
          <w:szCs w:val="20"/>
        </w:rPr>
        <w:sectPr w:rsidR="000E23DB" w:rsidSect="002F5BD6">
          <w:pgSz w:w="11910" w:h="16840"/>
          <w:pgMar w:top="1418" w:right="992" w:bottom="1418" w:left="992" w:header="720" w:footer="720" w:gutter="0"/>
          <w:cols w:num="2" w:space="720" w:equalWidth="0">
            <w:col w:w="4728" w:space="307"/>
            <w:col w:w="4891"/>
          </w:cols>
        </w:sectPr>
      </w:pPr>
    </w:p>
    <w:p w14:paraId="40EF738A" w14:textId="330D550F" w:rsidR="005A2F5C" w:rsidRPr="005A2F5C" w:rsidRDefault="0000790C" w:rsidP="00511EB5">
      <w:pPr>
        <w:pStyle w:val="Ttulo1erNivel"/>
        <w:spacing w:before="0" w:after="120"/>
        <w:jc w:val="both"/>
        <w:rPr>
          <w:rFonts w:cs="Times"/>
          <w:b w:val="0"/>
          <w:bCs w:val="0"/>
          <w:kern w:val="0"/>
          <w:sz w:val="20"/>
          <w:szCs w:val="20"/>
        </w:rPr>
      </w:pPr>
      <w:r>
        <w:rPr>
          <w:noProof/>
        </w:rPr>
        <mc:AlternateContent>
          <mc:Choice Requires="wps">
            <w:drawing>
              <wp:anchor distT="0" distB="0" distL="114300" distR="114300" simplePos="0" relativeHeight="251656192" behindDoc="0" locked="0" layoutInCell="1" allowOverlap="1" wp14:anchorId="20454EB0" wp14:editId="7EC8EE6D">
                <wp:simplePos x="0" y="0"/>
                <wp:positionH relativeFrom="column">
                  <wp:posOffset>12065</wp:posOffset>
                </wp:positionH>
                <wp:positionV relativeFrom="paragraph">
                  <wp:posOffset>5572597</wp:posOffset>
                </wp:positionV>
                <wp:extent cx="6264275" cy="2785110"/>
                <wp:effectExtent l="0" t="0" r="22225" b="15240"/>
                <wp:wrapSquare wrapText="bothSides"/>
                <wp:docPr id="908942159" name="Cuadro de texto 3"/>
                <wp:cNvGraphicFramePr/>
                <a:graphic xmlns:a="http://schemas.openxmlformats.org/drawingml/2006/main">
                  <a:graphicData uri="http://schemas.microsoft.com/office/word/2010/wordprocessingShape">
                    <wps:wsp>
                      <wps:cNvSpPr txBox="1"/>
                      <wps:spPr>
                        <a:xfrm>
                          <a:off x="0" y="0"/>
                          <a:ext cx="6264275" cy="2785110"/>
                        </a:xfrm>
                        <a:prstGeom prst="rect">
                          <a:avLst/>
                        </a:prstGeom>
                        <a:solidFill>
                          <a:schemeClr val="lt1"/>
                        </a:solidFill>
                        <a:ln w="6350">
                          <a:solidFill>
                            <a:prstClr val="black"/>
                          </a:solidFill>
                        </a:ln>
                      </wps:spPr>
                      <wps:txbx>
                        <w:txbxContent>
                          <w:p w14:paraId="6227FD46" w14:textId="17EF9B41" w:rsidR="001854D5" w:rsidRDefault="0057754F" w:rsidP="001854D5">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5E23D12C" wp14:editId="7DA02F67">
                                  <wp:extent cx="4809138" cy="2461260"/>
                                  <wp:effectExtent l="0" t="0" r="0" b="0"/>
                                  <wp:docPr id="1549268928"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4114" name="Imagen 3" descr="Texto&#10;&#10;Descripción generada automáticamente con confianza media"/>
                                          <pic:cNvPicPr/>
                                        </pic:nvPicPr>
                                        <pic:blipFill>
                                          <a:blip r:embed="rId22">
                                            <a:extLst>
                                              <a:ext uri="{28A0092B-C50C-407E-A947-70E740481C1C}">
                                                <a14:useLocalDpi xmlns:a14="http://schemas.microsoft.com/office/drawing/2010/main" val="0"/>
                                              </a:ext>
                                            </a:extLst>
                                          </a:blip>
                                          <a:stretch>
                                            <a:fillRect/>
                                          </a:stretch>
                                        </pic:blipFill>
                                        <pic:spPr>
                                          <a:xfrm>
                                            <a:off x="0" y="0"/>
                                            <a:ext cx="4841435" cy="2477789"/>
                                          </a:xfrm>
                                          <a:prstGeom prst="rect">
                                            <a:avLst/>
                                          </a:prstGeom>
                                        </pic:spPr>
                                      </pic:pic>
                                    </a:graphicData>
                                  </a:graphic>
                                </wp:inline>
                              </w:drawing>
                            </w:r>
                          </w:p>
                          <w:p w14:paraId="332C5540" w14:textId="15A7AF6D" w:rsidR="001854D5" w:rsidRPr="00D67462" w:rsidRDefault="001854D5" w:rsidP="001854D5">
                            <w:pPr>
                              <w:spacing w:before="120"/>
                              <w:jc w:val="center"/>
                              <w:rPr>
                                <w:lang w:val="es-AR"/>
                              </w:rPr>
                            </w:pPr>
                            <w:r w:rsidRPr="00E777AB">
                              <w:rPr>
                                <w:rFonts w:ascii="HelveticaNeueLT Std Lt Cn" w:hAnsi="HelveticaNeueLT Std Lt Cn"/>
                                <w:b/>
                                <w:bCs/>
                                <w:sz w:val="18"/>
                                <w:szCs w:val="18"/>
                                <w:lang w:val="es-AR"/>
                              </w:rPr>
                              <w:t xml:space="preserve">Figura </w:t>
                            </w:r>
                            <w:r w:rsidR="00C07380">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55754">
                              <w:rPr>
                                <w:rFonts w:ascii="HelveticaNeueLT Std Lt Cn" w:hAnsi="HelveticaNeueLT Std Lt Cn"/>
                                <w:b/>
                                <w:bCs/>
                                <w:sz w:val="18"/>
                                <w:szCs w:val="18"/>
                                <w:lang w:val="es-AR"/>
                              </w:rPr>
                              <w:t>Precisión de los distintos subconjuntos de variables predictoras para cada modelo</w:t>
                            </w:r>
                            <w:r w:rsidR="00003A62">
                              <w:rPr>
                                <w:rFonts w:ascii="HelveticaNeueLT Std Lt Cn" w:hAnsi="HelveticaNeueLT Std Lt Cn"/>
                                <w:b/>
                                <w:bCs/>
                                <w:sz w:val="18"/>
                                <w:szCs w:val="18"/>
                                <w:lang w:val="es-AR"/>
                              </w:rPr>
                              <w:t xml:space="preserve"> – Subconjuntos 17 a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454EB0" id="_x0000_s1040" type="#_x0000_t202" style="position:absolute;left:0;text-align:left;margin-left:.95pt;margin-top:438.8pt;width:493.25pt;height:219.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" fillcolor="white [3201]" strokeweight=".5pt">
                <v:textbox>
                  <w:txbxContent>
                    <w:p w14:paraId="6227FD46" w14:textId="17EF9B41" w:rsidR="001854D5" w:rsidRDefault="0057754F" w:rsidP="001854D5">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5E23D12C" wp14:editId="7DA02F67">
                            <wp:extent cx="4809138" cy="2461260"/>
                            <wp:effectExtent l="0" t="0" r="0" b="0"/>
                            <wp:docPr id="1549268928"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4114" name="Imagen 3" descr="Texto&#10;&#10;Descripción generada automáticamente con confianza media"/>
                                    <pic:cNvPicPr/>
                                  </pic:nvPicPr>
                                  <pic:blipFill>
                                    <a:blip r:embed="rId22">
                                      <a:extLst>
                                        <a:ext uri="{28A0092B-C50C-407E-A947-70E740481C1C}">
                                          <a14:useLocalDpi xmlns:a14="http://schemas.microsoft.com/office/drawing/2010/main" val="0"/>
                                        </a:ext>
                                      </a:extLst>
                                    </a:blip>
                                    <a:stretch>
                                      <a:fillRect/>
                                    </a:stretch>
                                  </pic:blipFill>
                                  <pic:spPr>
                                    <a:xfrm>
                                      <a:off x="0" y="0"/>
                                      <a:ext cx="4841435" cy="2477789"/>
                                    </a:xfrm>
                                    <a:prstGeom prst="rect">
                                      <a:avLst/>
                                    </a:prstGeom>
                                  </pic:spPr>
                                </pic:pic>
                              </a:graphicData>
                            </a:graphic>
                          </wp:inline>
                        </w:drawing>
                      </w:r>
                    </w:p>
                    <w:p w14:paraId="332C5540" w14:textId="15A7AF6D" w:rsidR="001854D5" w:rsidRPr="00D67462" w:rsidRDefault="001854D5" w:rsidP="001854D5">
                      <w:pPr>
                        <w:spacing w:before="120"/>
                        <w:jc w:val="center"/>
                        <w:rPr>
                          <w:lang w:val="es-AR"/>
                        </w:rPr>
                      </w:pPr>
                      <w:r w:rsidRPr="00E777AB">
                        <w:rPr>
                          <w:rFonts w:ascii="HelveticaNeueLT Std Lt Cn" w:hAnsi="HelveticaNeueLT Std Lt Cn"/>
                          <w:b/>
                          <w:bCs/>
                          <w:sz w:val="18"/>
                          <w:szCs w:val="18"/>
                          <w:lang w:val="es-AR"/>
                        </w:rPr>
                        <w:t xml:space="preserve">Figura </w:t>
                      </w:r>
                      <w:r w:rsidR="00C07380">
                        <w:rPr>
                          <w:rFonts w:ascii="HelveticaNeueLT Std Lt Cn" w:hAnsi="HelveticaNeueLT Std Lt Cn"/>
                          <w:b/>
                          <w:bCs/>
                          <w:sz w:val="18"/>
                          <w:szCs w:val="18"/>
                          <w:lang w:val="es-AR"/>
                        </w:rPr>
                        <w:t>6</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D55754">
                        <w:rPr>
                          <w:rFonts w:ascii="HelveticaNeueLT Std Lt Cn" w:hAnsi="HelveticaNeueLT Std Lt Cn"/>
                          <w:b/>
                          <w:bCs/>
                          <w:sz w:val="18"/>
                          <w:szCs w:val="18"/>
                          <w:lang w:val="es-AR"/>
                        </w:rPr>
                        <w:t>Precisión de los distintos subconjuntos de variables predictoras para cada modelo</w:t>
                      </w:r>
                      <w:r w:rsidR="00003A62">
                        <w:rPr>
                          <w:rFonts w:ascii="HelveticaNeueLT Std Lt Cn" w:hAnsi="HelveticaNeueLT Std Lt Cn"/>
                          <w:b/>
                          <w:bCs/>
                          <w:sz w:val="18"/>
                          <w:szCs w:val="18"/>
                          <w:lang w:val="es-AR"/>
                        </w:rPr>
                        <w:t xml:space="preserve"> – Subconjuntos 17 a 31</w:t>
                      </w:r>
                    </w:p>
                  </w:txbxContent>
                </v:textbox>
                <w10:wrap type="square"/>
              </v:shape>
            </w:pict>
          </mc:Fallback>
        </mc:AlternateContent>
      </w:r>
      <w:r>
        <w:rPr>
          <w:noProof/>
        </w:rPr>
        <mc:AlternateContent>
          <mc:Choice Requires="wps">
            <w:drawing>
              <wp:anchor distT="0" distB="0" distL="114300" distR="114300" simplePos="0" relativeHeight="251650048" behindDoc="0" locked="0" layoutInCell="1" allowOverlap="1" wp14:anchorId="5C5788F5" wp14:editId="0885598B">
                <wp:simplePos x="0" y="0"/>
                <wp:positionH relativeFrom="column">
                  <wp:posOffset>10160</wp:posOffset>
                </wp:positionH>
                <wp:positionV relativeFrom="paragraph">
                  <wp:posOffset>1979930</wp:posOffset>
                </wp:positionV>
                <wp:extent cx="6264275" cy="3505200"/>
                <wp:effectExtent l="0" t="0" r="22225" b="19050"/>
                <wp:wrapSquare wrapText="bothSides"/>
                <wp:docPr id="321466112" name="Cuadro de texto 3"/>
                <wp:cNvGraphicFramePr/>
                <a:graphic xmlns:a="http://schemas.openxmlformats.org/drawingml/2006/main">
                  <a:graphicData uri="http://schemas.microsoft.com/office/word/2010/wordprocessingShape">
                    <wps:wsp>
                      <wps:cNvSpPr txBox="1"/>
                      <wps:spPr>
                        <a:xfrm>
                          <a:off x="0" y="0"/>
                          <a:ext cx="6264275" cy="3505200"/>
                        </a:xfrm>
                        <a:prstGeom prst="rect">
                          <a:avLst/>
                        </a:prstGeom>
                        <a:solidFill>
                          <a:schemeClr val="lt1"/>
                        </a:solidFill>
                        <a:ln w="6350">
                          <a:solidFill>
                            <a:prstClr val="black"/>
                          </a:solidFill>
                        </a:ln>
                      </wps:spPr>
                      <wps:txbx>
                        <w:txbxContent>
                          <w:p w14:paraId="36345BD8" w14:textId="1DBCC203" w:rsidR="005055D9" w:rsidRDefault="005055D9" w:rsidP="005055D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6D6BA116" wp14:editId="3FDD3F4E">
                                  <wp:extent cx="5029200" cy="3154568"/>
                                  <wp:effectExtent l="0" t="0" r="0" b="8255"/>
                                  <wp:docPr id="550973050" name="Imagen 2"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113" name="Imagen 2" descr="Imagen de la pantalla de un celular de un mensaje en letras blancas&#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076680" cy="3184350"/>
                                          </a:xfrm>
                                          <a:prstGeom prst="rect">
                                            <a:avLst/>
                                          </a:prstGeom>
                                        </pic:spPr>
                                      </pic:pic>
                                    </a:graphicData>
                                  </a:graphic>
                                </wp:inline>
                              </w:drawing>
                            </w:r>
                          </w:p>
                          <w:p w14:paraId="11B44450" w14:textId="14AEF0E6" w:rsidR="005055D9" w:rsidRPr="00D67462" w:rsidRDefault="005055D9" w:rsidP="005055D9">
                            <w:pPr>
                              <w:spacing w:before="120"/>
                              <w:jc w:val="center"/>
                              <w:rPr>
                                <w:lang w:val="es-AR"/>
                              </w:rPr>
                            </w:pPr>
                            <w:r w:rsidRPr="00E777AB">
                              <w:rPr>
                                <w:rFonts w:ascii="HelveticaNeueLT Std Lt Cn" w:hAnsi="HelveticaNeueLT Std Lt Cn"/>
                                <w:b/>
                                <w:bCs/>
                                <w:sz w:val="18"/>
                                <w:szCs w:val="18"/>
                                <w:lang w:val="es-AR"/>
                              </w:rPr>
                              <w:t xml:space="preserve">Figura </w:t>
                            </w:r>
                            <w:r w:rsidR="00C07380">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8A6E7C">
                              <w:rPr>
                                <w:rFonts w:ascii="HelveticaNeueLT Std Lt Cn" w:hAnsi="HelveticaNeueLT Std Lt Cn"/>
                                <w:b/>
                                <w:bCs/>
                                <w:sz w:val="18"/>
                                <w:szCs w:val="18"/>
                                <w:lang w:val="es-AR"/>
                              </w:rPr>
                              <w:t xml:space="preserve">Precisión </w:t>
                            </w:r>
                            <w:r w:rsidR="00DC3D39">
                              <w:rPr>
                                <w:rFonts w:ascii="HelveticaNeueLT Std Lt Cn" w:hAnsi="HelveticaNeueLT Std Lt Cn"/>
                                <w:b/>
                                <w:bCs/>
                                <w:sz w:val="18"/>
                                <w:szCs w:val="18"/>
                                <w:lang w:val="es-AR"/>
                              </w:rPr>
                              <w:t xml:space="preserve">de los distintos subconjuntos </w:t>
                            </w:r>
                            <w:r w:rsidR="00D55754">
                              <w:rPr>
                                <w:rFonts w:ascii="HelveticaNeueLT Std Lt Cn" w:hAnsi="HelveticaNeueLT Std Lt Cn"/>
                                <w:b/>
                                <w:bCs/>
                                <w:sz w:val="18"/>
                                <w:szCs w:val="18"/>
                                <w:lang w:val="es-AR"/>
                              </w:rPr>
                              <w:t xml:space="preserve">de variables predictoras para cada modelo </w:t>
                            </w:r>
                            <w:r w:rsidR="00003A62">
                              <w:rPr>
                                <w:rFonts w:ascii="HelveticaNeueLT Std Lt Cn" w:hAnsi="HelveticaNeueLT Std Lt Cn"/>
                                <w:b/>
                                <w:bCs/>
                                <w:sz w:val="18"/>
                                <w:szCs w:val="18"/>
                                <w:lang w:val="es-AR"/>
                              </w:rPr>
                              <w:t>–</w:t>
                            </w:r>
                            <w:r w:rsidR="00D55754">
                              <w:rPr>
                                <w:rFonts w:ascii="HelveticaNeueLT Std Lt Cn" w:hAnsi="HelveticaNeueLT Std Lt Cn"/>
                                <w:b/>
                                <w:bCs/>
                                <w:sz w:val="18"/>
                                <w:szCs w:val="18"/>
                                <w:lang w:val="es-AR"/>
                              </w:rPr>
                              <w:t xml:space="preserve"> </w:t>
                            </w:r>
                            <w:r w:rsidR="00003A62">
                              <w:rPr>
                                <w:rFonts w:ascii="HelveticaNeueLT Std Lt Cn" w:hAnsi="HelveticaNeueLT Std Lt Cn"/>
                                <w:b/>
                                <w:bCs/>
                                <w:sz w:val="18"/>
                                <w:szCs w:val="18"/>
                                <w:lang w:val="es-AR"/>
                              </w:rPr>
                              <w:t>Subconjuntos 1 a 16</w:t>
                            </w:r>
                            <w:r w:rsidR="00D55754">
                              <w:rPr>
                                <w:rFonts w:ascii="HelveticaNeueLT Std Lt Cn" w:hAnsi="HelveticaNeueLT Std Lt Cn"/>
                                <w:b/>
                                <w:bCs/>
                                <w:sz w:val="18"/>
                                <w:szCs w:val="18"/>
                                <w:lang w:val="es-A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5788F5" id="_x0000_s1041" type="#_x0000_t202" style="position:absolute;left:0;text-align:left;margin-left:.8pt;margin-top:155.9pt;width:493.25pt;height:27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" fillcolor="white [3201]" strokeweight=".5pt">
                <v:textbox>
                  <w:txbxContent>
                    <w:p w14:paraId="36345BD8" w14:textId="1DBCC203" w:rsidR="005055D9" w:rsidRDefault="005055D9" w:rsidP="005055D9">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6D6BA116" wp14:editId="3FDD3F4E">
                            <wp:extent cx="5029200" cy="3154568"/>
                            <wp:effectExtent l="0" t="0" r="0" b="8255"/>
                            <wp:docPr id="550973050" name="Imagen 2"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113" name="Imagen 2" descr="Imagen de la pantalla de un celular de un mensaje en letras blancas&#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076680" cy="3184350"/>
                                    </a:xfrm>
                                    <a:prstGeom prst="rect">
                                      <a:avLst/>
                                    </a:prstGeom>
                                  </pic:spPr>
                                </pic:pic>
                              </a:graphicData>
                            </a:graphic>
                          </wp:inline>
                        </w:drawing>
                      </w:r>
                    </w:p>
                    <w:p w14:paraId="11B44450" w14:textId="14AEF0E6" w:rsidR="005055D9" w:rsidRPr="00D67462" w:rsidRDefault="005055D9" w:rsidP="005055D9">
                      <w:pPr>
                        <w:spacing w:before="120"/>
                        <w:jc w:val="center"/>
                        <w:rPr>
                          <w:lang w:val="es-AR"/>
                        </w:rPr>
                      </w:pPr>
                      <w:r w:rsidRPr="00E777AB">
                        <w:rPr>
                          <w:rFonts w:ascii="HelveticaNeueLT Std Lt Cn" w:hAnsi="HelveticaNeueLT Std Lt Cn"/>
                          <w:b/>
                          <w:bCs/>
                          <w:sz w:val="18"/>
                          <w:szCs w:val="18"/>
                          <w:lang w:val="es-AR"/>
                        </w:rPr>
                        <w:t xml:space="preserve">Figura </w:t>
                      </w:r>
                      <w:r w:rsidR="00C07380">
                        <w:rPr>
                          <w:rFonts w:ascii="HelveticaNeueLT Std Lt Cn" w:hAnsi="HelveticaNeueLT Std Lt Cn"/>
                          <w:b/>
                          <w:bCs/>
                          <w:sz w:val="18"/>
                          <w:szCs w:val="18"/>
                          <w:lang w:val="es-AR"/>
                        </w:rPr>
                        <w:t>5</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8A6E7C">
                        <w:rPr>
                          <w:rFonts w:ascii="HelveticaNeueLT Std Lt Cn" w:hAnsi="HelveticaNeueLT Std Lt Cn"/>
                          <w:b/>
                          <w:bCs/>
                          <w:sz w:val="18"/>
                          <w:szCs w:val="18"/>
                          <w:lang w:val="es-AR"/>
                        </w:rPr>
                        <w:t xml:space="preserve">Precisión </w:t>
                      </w:r>
                      <w:r w:rsidR="00DC3D39">
                        <w:rPr>
                          <w:rFonts w:ascii="HelveticaNeueLT Std Lt Cn" w:hAnsi="HelveticaNeueLT Std Lt Cn"/>
                          <w:b/>
                          <w:bCs/>
                          <w:sz w:val="18"/>
                          <w:szCs w:val="18"/>
                          <w:lang w:val="es-AR"/>
                        </w:rPr>
                        <w:t xml:space="preserve">de los distintos subconjuntos </w:t>
                      </w:r>
                      <w:r w:rsidR="00D55754">
                        <w:rPr>
                          <w:rFonts w:ascii="HelveticaNeueLT Std Lt Cn" w:hAnsi="HelveticaNeueLT Std Lt Cn"/>
                          <w:b/>
                          <w:bCs/>
                          <w:sz w:val="18"/>
                          <w:szCs w:val="18"/>
                          <w:lang w:val="es-AR"/>
                        </w:rPr>
                        <w:t xml:space="preserve">de variables predictoras para cada modelo </w:t>
                      </w:r>
                      <w:r w:rsidR="00003A62">
                        <w:rPr>
                          <w:rFonts w:ascii="HelveticaNeueLT Std Lt Cn" w:hAnsi="HelveticaNeueLT Std Lt Cn"/>
                          <w:b/>
                          <w:bCs/>
                          <w:sz w:val="18"/>
                          <w:szCs w:val="18"/>
                          <w:lang w:val="es-AR"/>
                        </w:rPr>
                        <w:t>–</w:t>
                      </w:r>
                      <w:r w:rsidR="00D55754">
                        <w:rPr>
                          <w:rFonts w:ascii="HelveticaNeueLT Std Lt Cn" w:hAnsi="HelveticaNeueLT Std Lt Cn"/>
                          <w:b/>
                          <w:bCs/>
                          <w:sz w:val="18"/>
                          <w:szCs w:val="18"/>
                          <w:lang w:val="es-AR"/>
                        </w:rPr>
                        <w:t xml:space="preserve"> </w:t>
                      </w:r>
                      <w:r w:rsidR="00003A62">
                        <w:rPr>
                          <w:rFonts w:ascii="HelveticaNeueLT Std Lt Cn" w:hAnsi="HelveticaNeueLT Std Lt Cn"/>
                          <w:b/>
                          <w:bCs/>
                          <w:sz w:val="18"/>
                          <w:szCs w:val="18"/>
                          <w:lang w:val="es-AR"/>
                        </w:rPr>
                        <w:t>Subconjuntos 1 a 16</w:t>
                      </w:r>
                      <w:r w:rsidR="00D55754">
                        <w:rPr>
                          <w:rFonts w:ascii="HelveticaNeueLT Std Lt Cn" w:hAnsi="HelveticaNeueLT Std Lt Cn"/>
                          <w:b/>
                          <w:bCs/>
                          <w:sz w:val="18"/>
                          <w:szCs w:val="18"/>
                          <w:lang w:val="es-AR"/>
                        </w:rPr>
                        <w:t xml:space="preserve"> </w:t>
                      </w:r>
                    </w:p>
                  </w:txbxContent>
                </v:textbox>
                <w10:wrap type="square"/>
              </v:shape>
            </w:pict>
          </mc:Fallback>
        </mc:AlternateContent>
      </w:r>
      <w:r w:rsidR="000E23DB">
        <w:rPr>
          <w:noProof/>
        </w:rPr>
        <mc:AlternateContent>
          <mc:Choice Requires="wps">
            <w:drawing>
              <wp:anchor distT="0" distB="0" distL="114300" distR="114300" simplePos="0" relativeHeight="251642880" behindDoc="0" locked="0" layoutInCell="1" allowOverlap="1" wp14:anchorId="7F2481F4" wp14:editId="09EA9C93">
                <wp:simplePos x="0" y="0"/>
                <wp:positionH relativeFrom="column">
                  <wp:posOffset>10160</wp:posOffset>
                </wp:positionH>
                <wp:positionV relativeFrom="paragraph">
                  <wp:posOffset>-1270</wp:posOffset>
                </wp:positionV>
                <wp:extent cx="6264275" cy="1889760"/>
                <wp:effectExtent l="0" t="0" r="22225" b="15240"/>
                <wp:wrapSquare wrapText="bothSides"/>
                <wp:docPr id="1248289828" name="Cuadro de texto 3"/>
                <wp:cNvGraphicFramePr/>
                <a:graphic xmlns:a="http://schemas.openxmlformats.org/drawingml/2006/main">
                  <a:graphicData uri="http://schemas.microsoft.com/office/word/2010/wordprocessingShape">
                    <wps:wsp>
                      <wps:cNvSpPr txBox="1"/>
                      <wps:spPr>
                        <a:xfrm>
                          <a:off x="0" y="0"/>
                          <a:ext cx="6264275" cy="1889760"/>
                        </a:xfrm>
                        <a:prstGeom prst="rect">
                          <a:avLst/>
                        </a:prstGeom>
                        <a:solidFill>
                          <a:schemeClr val="lt1"/>
                        </a:solidFill>
                        <a:ln w="6350">
                          <a:solidFill>
                            <a:prstClr val="black"/>
                          </a:solidFill>
                        </a:ln>
                      </wps:spPr>
                      <wps:txbx>
                        <w:txbxContent>
                          <w:p w14:paraId="5A91D7AA" w14:textId="31EA359E" w:rsidR="000E23DB" w:rsidRDefault="000E23DB" w:rsidP="000E23D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0117CCBD" wp14:editId="3C4C17F0">
                                  <wp:extent cx="6075045" cy="1529080"/>
                                  <wp:effectExtent l="0" t="0" r="1905" b="0"/>
                                  <wp:docPr id="167171829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3181" name="Imagen 1" descr="Gráfico, Gráfico de cajas y bigotes&#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6075045" cy="1529080"/>
                                          </a:xfrm>
                                          <a:prstGeom prst="rect">
                                            <a:avLst/>
                                          </a:prstGeom>
                                        </pic:spPr>
                                      </pic:pic>
                                    </a:graphicData>
                                  </a:graphic>
                                </wp:inline>
                              </w:drawing>
                            </w:r>
                          </w:p>
                          <w:p w14:paraId="280B8C0C" w14:textId="52E96EA6" w:rsidR="000E23DB" w:rsidRPr="00D67462" w:rsidRDefault="000E23DB" w:rsidP="000E23DB">
                            <w:pPr>
                              <w:spacing w:before="120"/>
                              <w:jc w:val="center"/>
                              <w:rPr>
                                <w:lang w:val="es-AR"/>
                              </w:rPr>
                            </w:pPr>
                            <w:r w:rsidRPr="00E777AB">
                              <w:rPr>
                                <w:rFonts w:ascii="HelveticaNeueLT Std Lt Cn" w:hAnsi="HelveticaNeueLT Std Lt Cn"/>
                                <w:b/>
                                <w:bCs/>
                                <w:sz w:val="18"/>
                                <w:szCs w:val="18"/>
                                <w:lang w:val="es-AR"/>
                              </w:rPr>
                              <w:t xml:space="preserve">Figura </w:t>
                            </w:r>
                            <w:r w:rsidR="00D51733">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5055D9" w:rsidRPr="005055D9">
                              <w:rPr>
                                <w:rFonts w:ascii="HelveticaNeueLT Std Lt Cn" w:hAnsi="HelveticaNeueLT Std Lt Cn"/>
                                <w:b/>
                                <w:bCs/>
                                <w:sz w:val="18"/>
                                <w:szCs w:val="18"/>
                                <w:lang w:val="es-AR"/>
                              </w:rPr>
                              <w:t>Distribución de las variables predictoras tomando los datos de entrenamiento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2481F4" id="_x0000_s1042" type="#_x0000_t202" style="position:absolute;left:0;text-align:left;margin-left:.8pt;margin-top:-.1pt;width:493.25pt;height:148.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G+qPAIAAIUEAAAOAAAAZHJzL2Uyb0RvYy54bWysVE2PGjEMvVfqf4hyLwMUW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" fillcolor="white [3201]" strokeweight=".5pt">
                <v:textbox>
                  <w:txbxContent>
                    <w:p w14:paraId="5A91D7AA" w14:textId="31EA359E" w:rsidR="000E23DB" w:rsidRDefault="000E23DB" w:rsidP="000E23DB">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0117CCBD" wp14:editId="3C4C17F0">
                            <wp:extent cx="6075045" cy="1529080"/>
                            <wp:effectExtent l="0" t="0" r="1905" b="0"/>
                            <wp:docPr id="167171829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3181" name="Imagen 1" descr="Gráfico, Gráfico de cajas y bigotes&#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6075045" cy="1529080"/>
                                    </a:xfrm>
                                    <a:prstGeom prst="rect">
                                      <a:avLst/>
                                    </a:prstGeom>
                                  </pic:spPr>
                                </pic:pic>
                              </a:graphicData>
                            </a:graphic>
                          </wp:inline>
                        </w:drawing>
                      </w:r>
                    </w:p>
                    <w:p w14:paraId="280B8C0C" w14:textId="52E96EA6" w:rsidR="000E23DB" w:rsidRPr="00D67462" w:rsidRDefault="000E23DB" w:rsidP="000E23DB">
                      <w:pPr>
                        <w:spacing w:before="120"/>
                        <w:jc w:val="center"/>
                        <w:rPr>
                          <w:lang w:val="es-AR"/>
                        </w:rPr>
                      </w:pPr>
                      <w:r w:rsidRPr="00E777AB">
                        <w:rPr>
                          <w:rFonts w:ascii="HelveticaNeueLT Std Lt Cn" w:hAnsi="HelveticaNeueLT Std Lt Cn"/>
                          <w:b/>
                          <w:bCs/>
                          <w:sz w:val="18"/>
                          <w:szCs w:val="18"/>
                          <w:lang w:val="es-AR"/>
                        </w:rPr>
                        <w:t xml:space="preserve">Figura </w:t>
                      </w:r>
                      <w:r w:rsidR="00D51733">
                        <w:rPr>
                          <w:rFonts w:ascii="HelveticaNeueLT Std Lt Cn" w:hAnsi="HelveticaNeueLT Std Lt Cn"/>
                          <w:b/>
                          <w:bCs/>
                          <w:sz w:val="18"/>
                          <w:szCs w:val="18"/>
                          <w:lang w:val="es-AR"/>
                        </w:rPr>
                        <w:t>4</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5055D9" w:rsidRPr="005055D9">
                        <w:rPr>
                          <w:rFonts w:ascii="HelveticaNeueLT Std Lt Cn" w:hAnsi="HelveticaNeueLT Std Lt Cn"/>
                          <w:b/>
                          <w:bCs/>
                          <w:sz w:val="18"/>
                          <w:szCs w:val="18"/>
                          <w:lang w:val="es-AR"/>
                        </w:rPr>
                        <w:t>Distribución de las variables predictoras tomando los datos de entrenamiento</w:t>
                      </w:r>
                    </w:p>
                  </w:txbxContent>
                </v:textbox>
                <w10:wrap type="square"/>
              </v:shape>
            </w:pict>
          </mc:Fallback>
        </mc:AlternateContent>
      </w:r>
    </w:p>
    <w:p w14:paraId="5D45AA76" w14:textId="77777777" w:rsidR="00E86E11" w:rsidRDefault="00E86E11" w:rsidP="00A14548">
      <w:pPr>
        <w:pStyle w:val="Ttulo1erNivel"/>
        <w:numPr>
          <w:ilvl w:val="0"/>
          <w:numId w:val="29"/>
        </w:numPr>
        <w:ind w:left="0" w:firstLine="0"/>
        <w:sectPr w:rsidR="00E86E11" w:rsidSect="000E23DB">
          <w:pgSz w:w="11910" w:h="16840"/>
          <w:pgMar w:top="1418" w:right="992" w:bottom="1418" w:left="992" w:header="720" w:footer="720" w:gutter="0"/>
          <w:cols w:space="307"/>
        </w:sectPr>
      </w:pPr>
    </w:p>
    <w:p w14:paraId="069E6F22" w14:textId="77777777" w:rsidR="00027A44" w:rsidRDefault="00B67E01" w:rsidP="00F851B0">
      <w:pPr>
        <w:pStyle w:val="Ttulo1erNivel"/>
        <w:numPr>
          <w:ilvl w:val="0"/>
          <w:numId w:val="29"/>
        </w:numPr>
        <w:ind w:left="0" w:firstLine="0"/>
      </w:pPr>
      <w:r>
        <w:t>Resultados obtenidos</w:t>
      </w:r>
    </w:p>
    <w:p w14:paraId="5865AE6E" w14:textId="585D8AAA" w:rsidR="00E86E11" w:rsidRPr="00D21852" w:rsidRDefault="006E4CB0" w:rsidP="00F336FC">
      <w:pPr>
        <w:pStyle w:val="Ttulo1erNivel"/>
        <w:spacing w:before="0" w:after="120"/>
        <w:ind w:firstLine="284"/>
        <w:jc w:val="both"/>
        <w:rPr>
          <w:sz w:val="20"/>
          <w:szCs w:val="20"/>
        </w:rPr>
      </w:pPr>
      <w:r>
        <w:rPr>
          <w:noProof/>
        </w:rPr>
        <mc:AlternateContent>
          <mc:Choice Requires="wps">
            <w:drawing>
              <wp:anchor distT="0" distB="0" distL="114300" distR="114300" simplePos="0" relativeHeight="251665408" behindDoc="0" locked="0" layoutInCell="1" allowOverlap="1" wp14:anchorId="77350C3E" wp14:editId="7D6FCFFE">
                <wp:simplePos x="0" y="0"/>
                <wp:positionH relativeFrom="column">
                  <wp:posOffset>-13110</wp:posOffset>
                </wp:positionH>
                <wp:positionV relativeFrom="paragraph">
                  <wp:posOffset>1154533</wp:posOffset>
                </wp:positionV>
                <wp:extent cx="6264275" cy="6038850"/>
                <wp:effectExtent l="0" t="0" r="22225" b="19050"/>
                <wp:wrapSquare wrapText="bothSides"/>
                <wp:docPr id="894864803" name="Cuadro de texto 3"/>
                <wp:cNvGraphicFramePr/>
                <a:graphic xmlns:a="http://schemas.openxmlformats.org/drawingml/2006/main">
                  <a:graphicData uri="http://schemas.microsoft.com/office/word/2010/wordprocessingShape">
                    <wps:wsp>
                      <wps:cNvSpPr txBox="1"/>
                      <wps:spPr>
                        <a:xfrm>
                          <a:off x="0" y="0"/>
                          <a:ext cx="6264275" cy="6038850"/>
                        </a:xfrm>
                        <a:prstGeom prst="rect">
                          <a:avLst/>
                        </a:prstGeom>
                        <a:solidFill>
                          <a:schemeClr val="lt1"/>
                        </a:solidFill>
                        <a:ln w="6350">
                          <a:solidFill>
                            <a:prstClr val="black"/>
                          </a:solidFill>
                        </a:ln>
                      </wps:spPr>
                      <wps:txbx>
                        <w:txbxContent>
                          <w:p w14:paraId="73AD9065" w14:textId="7C8993C3" w:rsidR="00F8561A" w:rsidRDefault="00396FD3" w:rsidP="00F8561A">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4F69999" wp14:editId="29DF6A72">
                                  <wp:extent cx="6075045" cy="5697855"/>
                                  <wp:effectExtent l="0" t="0" r="1905" b="0"/>
                                  <wp:docPr id="2126876611"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76611" name="Imagen 5" descr="Gráf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6075045" cy="5697855"/>
                                          </a:xfrm>
                                          <a:prstGeom prst="rect">
                                            <a:avLst/>
                                          </a:prstGeom>
                                        </pic:spPr>
                                      </pic:pic>
                                    </a:graphicData>
                                  </a:graphic>
                                </wp:inline>
                              </w:drawing>
                            </w:r>
                          </w:p>
                          <w:p w14:paraId="648967CD" w14:textId="585A8FC9" w:rsidR="00F8561A" w:rsidRPr="00D67462" w:rsidRDefault="00F8561A" w:rsidP="00F8561A">
                            <w:pPr>
                              <w:spacing w:before="120"/>
                              <w:jc w:val="center"/>
                              <w:rPr>
                                <w:lang w:val="es-AR"/>
                              </w:rPr>
                            </w:pPr>
                            <w:r w:rsidRPr="00E777AB">
                              <w:rPr>
                                <w:rFonts w:ascii="HelveticaNeueLT Std Lt Cn" w:hAnsi="HelveticaNeueLT Std Lt Cn"/>
                                <w:b/>
                                <w:bCs/>
                                <w:sz w:val="18"/>
                                <w:szCs w:val="18"/>
                                <w:lang w:val="es-AR"/>
                              </w:rPr>
                              <w:t xml:space="preserve">Figura </w:t>
                            </w:r>
                            <w:r w:rsidR="00B32269">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4D508A">
                              <w:rPr>
                                <w:rFonts w:ascii="HelveticaNeueLT Std Lt Cn" w:hAnsi="HelveticaNeueLT Std Lt Cn"/>
                                <w:b/>
                                <w:bCs/>
                                <w:sz w:val="18"/>
                                <w:szCs w:val="18"/>
                                <w:lang w:val="es-AR"/>
                              </w:rPr>
                              <w:t>Resultados obtenidos para el escenario de Falla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50C3E" id="_x0000_s1043" type="#_x0000_t202" style="position:absolute;left:0;text-align:left;margin-left:-1.05pt;margin-top:90.9pt;width:493.25pt;height:47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HLOwIAAIU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" fillcolor="white [3201]" strokeweight=".5pt">
                <v:textbox>
                  <w:txbxContent>
                    <w:p w14:paraId="73AD9065" w14:textId="7C8993C3" w:rsidR="00F8561A" w:rsidRDefault="00396FD3" w:rsidP="00F8561A">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44F69999" wp14:editId="29DF6A72">
                            <wp:extent cx="6075045" cy="5697855"/>
                            <wp:effectExtent l="0" t="0" r="1905" b="0"/>
                            <wp:docPr id="2126876611"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76611" name="Imagen 5" descr="Gráf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6075045" cy="5697855"/>
                                    </a:xfrm>
                                    <a:prstGeom prst="rect">
                                      <a:avLst/>
                                    </a:prstGeom>
                                  </pic:spPr>
                                </pic:pic>
                              </a:graphicData>
                            </a:graphic>
                          </wp:inline>
                        </w:drawing>
                      </w:r>
                    </w:p>
                    <w:p w14:paraId="648967CD" w14:textId="585A8FC9" w:rsidR="00F8561A" w:rsidRPr="00D67462" w:rsidRDefault="00F8561A" w:rsidP="00F8561A">
                      <w:pPr>
                        <w:spacing w:before="120"/>
                        <w:jc w:val="center"/>
                        <w:rPr>
                          <w:lang w:val="es-AR"/>
                        </w:rPr>
                      </w:pPr>
                      <w:r w:rsidRPr="00E777AB">
                        <w:rPr>
                          <w:rFonts w:ascii="HelveticaNeueLT Std Lt Cn" w:hAnsi="HelveticaNeueLT Std Lt Cn"/>
                          <w:b/>
                          <w:bCs/>
                          <w:sz w:val="18"/>
                          <w:szCs w:val="18"/>
                          <w:lang w:val="es-AR"/>
                        </w:rPr>
                        <w:t xml:space="preserve">Figura </w:t>
                      </w:r>
                      <w:r w:rsidR="00B32269">
                        <w:rPr>
                          <w:rFonts w:ascii="HelveticaNeueLT Std Lt Cn" w:hAnsi="HelveticaNeueLT Std Lt Cn"/>
                          <w:b/>
                          <w:bCs/>
                          <w:sz w:val="18"/>
                          <w:szCs w:val="18"/>
                          <w:lang w:val="es-AR"/>
                        </w:rPr>
                        <w:t>9</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sidR="004D508A">
                        <w:rPr>
                          <w:rFonts w:ascii="HelveticaNeueLT Std Lt Cn" w:hAnsi="HelveticaNeueLT Std Lt Cn"/>
                          <w:b/>
                          <w:bCs/>
                          <w:sz w:val="18"/>
                          <w:szCs w:val="18"/>
                          <w:lang w:val="es-AR"/>
                        </w:rPr>
                        <w:t>Resultados obtenidos para el escenario de Falla Total</w:t>
                      </w:r>
                    </w:p>
                  </w:txbxContent>
                </v:textbox>
                <w10:wrap type="square"/>
              </v:shape>
            </w:pict>
          </mc:Fallback>
        </mc:AlternateContent>
      </w:r>
      <w:r w:rsidR="00117043">
        <w:rPr>
          <w:b w:val="0"/>
          <w:bCs w:val="0"/>
          <w:sz w:val="20"/>
          <w:szCs w:val="20"/>
        </w:rPr>
        <w:t xml:space="preserve">A </w:t>
      </w:r>
      <w:r w:rsidR="00AE4736">
        <w:rPr>
          <w:b w:val="0"/>
          <w:bCs w:val="0"/>
          <w:sz w:val="20"/>
          <w:szCs w:val="20"/>
        </w:rPr>
        <w:t>continuación,</w:t>
      </w:r>
      <w:r w:rsidR="00117043">
        <w:rPr>
          <w:b w:val="0"/>
          <w:bCs w:val="0"/>
          <w:sz w:val="20"/>
          <w:szCs w:val="20"/>
        </w:rPr>
        <w:t xml:space="preserve"> se muestran los resultados</w:t>
      </w:r>
      <w:r w:rsidR="00AE4736">
        <w:rPr>
          <w:b w:val="0"/>
          <w:bCs w:val="0"/>
          <w:sz w:val="20"/>
          <w:szCs w:val="20"/>
        </w:rPr>
        <w:t xml:space="preserve"> de l</w:t>
      </w:r>
      <w:r w:rsidR="002B48D1">
        <w:rPr>
          <w:b w:val="0"/>
          <w:bCs w:val="0"/>
          <w:sz w:val="20"/>
          <w:szCs w:val="20"/>
        </w:rPr>
        <w:t>a</w:t>
      </w:r>
      <w:r w:rsidR="00AE4736">
        <w:rPr>
          <w:b w:val="0"/>
          <w:bCs w:val="0"/>
          <w:sz w:val="20"/>
          <w:szCs w:val="20"/>
        </w:rPr>
        <w:t>s gráfic</w:t>
      </w:r>
      <w:r w:rsidR="002B48D1">
        <w:rPr>
          <w:b w:val="0"/>
          <w:bCs w:val="0"/>
          <w:sz w:val="20"/>
          <w:szCs w:val="20"/>
        </w:rPr>
        <w:t>a</w:t>
      </w:r>
      <w:r w:rsidR="00AE4736">
        <w:rPr>
          <w:b w:val="0"/>
          <w:bCs w:val="0"/>
          <w:sz w:val="20"/>
          <w:szCs w:val="20"/>
        </w:rPr>
        <w:t>s obtenid</w:t>
      </w:r>
      <w:r w:rsidR="002B48D1">
        <w:rPr>
          <w:b w:val="0"/>
          <w:bCs w:val="0"/>
          <w:sz w:val="20"/>
          <w:szCs w:val="20"/>
        </w:rPr>
        <w:t>a</w:t>
      </w:r>
      <w:r w:rsidR="00AE4736">
        <w:rPr>
          <w:b w:val="0"/>
          <w:bCs w:val="0"/>
          <w:sz w:val="20"/>
          <w:szCs w:val="20"/>
        </w:rPr>
        <w:t xml:space="preserve">s </w:t>
      </w:r>
      <w:r w:rsidR="00117043">
        <w:rPr>
          <w:b w:val="0"/>
          <w:bCs w:val="0"/>
          <w:sz w:val="20"/>
          <w:szCs w:val="20"/>
        </w:rPr>
        <w:t xml:space="preserve">para </w:t>
      </w:r>
      <w:r w:rsidR="00AE4736">
        <w:rPr>
          <w:b w:val="0"/>
          <w:bCs w:val="0"/>
          <w:sz w:val="20"/>
          <w:szCs w:val="20"/>
        </w:rPr>
        <w:t xml:space="preserve">el escenario de </w:t>
      </w:r>
      <w:r w:rsidR="00AE4736" w:rsidRPr="00AE4736">
        <w:rPr>
          <w:b w:val="0"/>
          <w:bCs w:val="0"/>
          <w:i/>
          <w:iCs/>
          <w:sz w:val="20"/>
          <w:szCs w:val="20"/>
        </w:rPr>
        <w:t>Falla Total</w:t>
      </w:r>
      <w:r w:rsidR="009B3259">
        <w:rPr>
          <w:b w:val="0"/>
          <w:bCs w:val="0"/>
          <w:i/>
          <w:iCs/>
          <w:sz w:val="20"/>
          <w:szCs w:val="20"/>
        </w:rPr>
        <w:t xml:space="preserve"> </w:t>
      </w:r>
      <w:r w:rsidR="009B3259">
        <w:rPr>
          <w:b w:val="0"/>
          <w:bCs w:val="0"/>
          <w:sz w:val="20"/>
          <w:szCs w:val="20"/>
        </w:rPr>
        <w:t>(figuras 7 y 8</w:t>
      </w:r>
      <w:r w:rsidR="002B48D1">
        <w:rPr>
          <w:b w:val="0"/>
          <w:bCs w:val="0"/>
          <w:sz w:val="20"/>
          <w:szCs w:val="20"/>
        </w:rPr>
        <w:t xml:space="preserve"> </w:t>
      </w:r>
      <w:r w:rsidR="005A7C88">
        <w:rPr>
          <w:b w:val="0"/>
          <w:bCs w:val="0"/>
          <w:sz w:val="20"/>
          <w:szCs w:val="20"/>
        </w:rPr>
        <w:t>respectivamente</w:t>
      </w:r>
      <w:r w:rsidR="009B3259">
        <w:rPr>
          <w:b w:val="0"/>
          <w:bCs w:val="0"/>
          <w:sz w:val="20"/>
          <w:szCs w:val="20"/>
        </w:rPr>
        <w:t>)</w:t>
      </w:r>
      <w:r w:rsidR="00B61918">
        <w:rPr>
          <w:b w:val="0"/>
          <w:bCs w:val="0"/>
          <w:sz w:val="20"/>
          <w:szCs w:val="20"/>
        </w:rPr>
        <w:t xml:space="preserve">, mientras que los resultados </w:t>
      </w:r>
      <w:r w:rsidR="00D21852">
        <w:rPr>
          <w:b w:val="0"/>
          <w:bCs w:val="0"/>
          <w:sz w:val="20"/>
          <w:szCs w:val="20"/>
        </w:rPr>
        <w:t xml:space="preserve">de las gráficas </w:t>
      </w:r>
      <w:r w:rsidR="00B61918">
        <w:rPr>
          <w:b w:val="0"/>
          <w:bCs w:val="0"/>
          <w:sz w:val="20"/>
          <w:szCs w:val="20"/>
        </w:rPr>
        <w:t>obtenid</w:t>
      </w:r>
      <w:r w:rsidR="00D21852">
        <w:rPr>
          <w:b w:val="0"/>
          <w:bCs w:val="0"/>
          <w:sz w:val="20"/>
          <w:szCs w:val="20"/>
        </w:rPr>
        <w:t>a</w:t>
      </w:r>
      <w:r w:rsidR="00B61918">
        <w:rPr>
          <w:b w:val="0"/>
          <w:bCs w:val="0"/>
          <w:sz w:val="20"/>
          <w:szCs w:val="20"/>
        </w:rPr>
        <w:t xml:space="preserve">s </w:t>
      </w:r>
      <w:r w:rsidR="00D21852">
        <w:rPr>
          <w:b w:val="0"/>
          <w:bCs w:val="0"/>
          <w:sz w:val="20"/>
          <w:szCs w:val="20"/>
        </w:rPr>
        <w:t xml:space="preserve">para el escenario de </w:t>
      </w:r>
      <w:r w:rsidR="00D21852" w:rsidRPr="00D21852">
        <w:rPr>
          <w:b w:val="0"/>
          <w:bCs w:val="0"/>
          <w:i/>
          <w:iCs/>
          <w:sz w:val="20"/>
          <w:szCs w:val="20"/>
        </w:rPr>
        <w:t xml:space="preserve">Falla </w:t>
      </w:r>
      <w:r w:rsidR="00F2074D" w:rsidRPr="00D21852">
        <w:rPr>
          <w:b w:val="0"/>
          <w:bCs w:val="0"/>
          <w:i/>
          <w:iCs/>
          <w:sz w:val="20"/>
          <w:szCs w:val="20"/>
        </w:rPr>
        <w:t>oculta</w:t>
      </w:r>
      <w:r w:rsidR="00D21852">
        <w:rPr>
          <w:b w:val="0"/>
          <w:bCs w:val="0"/>
          <w:i/>
          <w:iCs/>
          <w:sz w:val="20"/>
          <w:szCs w:val="20"/>
        </w:rPr>
        <w:t xml:space="preserve"> </w:t>
      </w:r>
      <w:r w:rsidR="00D21852">
        <w:rPr>
          <w:b w:val="0"/>
          <w:bCs w:val="0"/>
          <w:sz w:val="20"/>
          <w:szCs w:val="20"/>
        </w:rPr>
        <w:t xml:space="preserve">se puedan observar en las figuras </w:t>
      </w:r>
      <w:r>
        <w:rPr>
          <w:b w:val="0"/>
          <w:bCs w:val="0"/>
          <w:sz w:val="20"/>
          <w:szCs w:val="20"/>
        </w:rPr>
        <w:t>9, 10 y 11 respectivamente.</w:t>
      </w:r>
      <w:r w:rsidR="00F2074D">
        <w:rPr>
          <w:b w:val="0"/>
          <w:bCs w:val="0"/>
          <w:sz w:val="20"/>
          <w:szCs w:val="20"/>
        </w:rPr>
        <w:t xml:space="preserve"> </w:t>
      </w:r>
      <w:r w:rsidR="001E682E">
        <w:rPr>
          <w:b w:val="0"/>
          <w:bCs w:val="0"/>
          <w:sz w:val="20"/>
          <w:szCs w:val="20"/>
        </w:rPr>
        <w:t>Las conclusiones acerca de los resultados obtenidos se vierten en el punto 6.</w:t>
      </w:r>
    </w:p>
    <w:p w14:paraId="62445F4C" w14:textId="67ADA390" w:rsidR="00F851B0" w:rsidRDefault="00F851B0" w:rsidP="00F851B0">
      <w:pPr>
        <w:pStyle w:val="Ttulo1erNivel"/>
      </w:pPr>
    </w:p>
    <w:p w14:paraId="0F97E445" w14:textId="4364F09A" w:rsidR="00F851B0" w:rsidRDefault="00F851B0" w:rsidP="00F851B0">
      <w:pPr>
        <w:pStyle w:val="Ttulo1erNivel"/>
      </w:pPr>
    </w:p>
    <w:p w14:paraId="5DA8F41D" w14:textId="1BACF9A7" w:rsidR="00F851B0" w:rsidRDefault="00F851B0" w:rsidP="00F851B0">
      <w:pPr>
        <w:pStyle w:val="Ttulo1erNivel"/>
      </w:pPr>
    </w:p>
    <w:p w14:paraId="4F9D7207" w14:textId="77777777" w:rsidR="00F851B0" w:rsidRDefault="00F851B0" w:rsidP="00F851B0">
      <w:pPr>
        <w:pStyle w:val="Ttulo1erNivel"/>
      </w:pPr>
    </w:p>
    <w:p w14:paraId="504AAC49" w14:textId="77777777" w:rsidR="00F851B0" w:rsidRDefault="00F851B0" w:rsidP="00F851B0">
      <w:pPr>
        <w:pStyle w:val="Ttulo1erNivel"/>
      </w:pPr>
    </w:p>
    <w:p w14:paraId="7BDEF781" w14:textId="77777777" w:rsidR="00F851B0" w:rsidRDefault="00F851B0" w:rsidP="00F851B0">
      <w:pPr>
        <w:pStyle w:val="Ttulo1erNivel"/>
      </w:pPr>
    </w:p>
    <w:p w14:paraId="14CC090E" w14:textId="5FF2176D" w:rsidR="0052573E" w:rsidRDefault="0052573E" w:rsidP="0052573E">
      <w:pPr>
        <w:pStyle w:val="Ttulo1erNivel"/>
      </w:pPr>
    </w:p>
    <w:p w14:paraId="3DC1D4A1" w14:textId="3BB04494" w:rsidR="00B55543" w:rsidRDefault="00B55543">
      <w:pPr>
        <w:rPr>
          <w:rFonts w:ascii="Times" w:hAnsi="Times" w:cs="Arial"/>
          <w:b/>
          <w:bCs/>
          <w:kern w:val="32"/>
          <w:sz w:val="24"/>
          <w:szCs w:val="32"/>
          <w:lang w:val="es-AR"/>
        </w:rPr>
      </w:pPr>
      <w:r>
        <w:br w:type="page"/>
      </w:r>
    </w:p>
    <w:p w14:paraId="7443B9E1" w14:textId="6016DB69" w:rsidR="00B55543" w:rsidRDefault="000A33DA">
      <w:pPr>
        <w:rPr>
          <w:rFonts w:ascii="Times" w:hAnsi="Times" w:cs="Arial"/>
          <w:b/>
          <w:bCs/>
          <w:kern w:val="32"/>
          <w:sz w:val="24"/>
          <w:szCs w:val="32"/>
          <w:lang w:val="es-AR"/>
        </w:rPr>
      </w:pPr>
      <w:r>
        <w:rPr>
          <w:noProof/>
          <w:lang w:val="es-AR"/>
        </w:rPr>
        <mc:AlternateContent>
          <mc:Choice Requires="wps">
            <w:drawing>
              <wp:anchor distT="0" distB="0" distL="114300" distR="114300" simplePos="0" relativeHeight="251670528" behindDoc="0" locked="0" layoutInCell="1" allowOverlap="1" wp14:anchorId="67EC3577" wp14:editId="0A6EF3A8">
                <wp:simplePos x="0" y="0"/>
                <wp:positionH relativeFrom="column">
                  <wp:posOffset>3810</wp:posOffset>
                </wp:positionH>
                <wp:positionV relativeFrom="paragraph">
                  <wp:posOffset>3479800</wp:posOffset>
                </wp:positionV>
                <wp:extent cx="6264275" cy="5013960"/>
                <wp:effectExtent l="0" t="0" r="22225" b="15240"/>
                <wp:wrapSquare wrapText="bothSides"/>
                <wp:docPr id="735588776" name="Cuadro de texto 3"/>
                <wp:cNvGraphicFramePr/>
                <a:graphic xmlns:a="http://schemas.openxmlformats.org/drawingml/2006/main">
                  <a:graphicData uri="http://schemas.microsoft.com/office/word/2010/wordprocessingShape">
                    <wps:wsp>
                      <wps:cNvSpPr txBox="1"/>
                      <wps:spPr>
                        <a:xfrm>
                          <a:off x="0" y="0"/>
                          <a:ext cx="6264275" cy="5013960"/>
                        </a:xfrm>
                        <a:prstGeom prst="rect">
                          <a:avLst/>
                        </a:prstGeom>
                        <a:solidFill>
                          <a:schemeClr val="lt1"/>
                        </a:solidFill>
                        <a:ln w="6350">
                          <a:solidFill>
                            <a:prstClr val="black"/>
                          </a:solidFill>
                        </a:ln>
                      </wps:spPr>
                      <wps:txbx>
                        <w:txbxContent>
                          <w:p w14:paraId="5BC30204" w14:textId="0973C654" w:rsidR="000A33DA" w:rsidRDefault="00EF6CCD" w:rsidP="00EF6CCD">
                            <w:pPr>
                              <w:ind w:left="284"/>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98C3033" wp14:editId="2FE76E71">
                                  <wp:extent cx="4542503" cy="4610825"/>
                                  <wp:effectExtent l="0" t="0" r="0" b="0"/>
                                  <wp:docPr id="745517743"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7743" name="Imagen 9" descr="Gráfico, Gráfico de barras&#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549004" cy="4617424"/>
                                          </a:xfrm>
                                          <a:prstGeom prst="rect">
                                            <a:avLst/>
                                          </a:prstGeom>
                                        </pic:spPr>
                                      </pic:pic>
                                    </a:graphicData>
                                  </a:graphic>
                                </wp:inline>
                              </w:drawing>
                            </w:r>
                          </w:p>
                          <w:p w14:paraId="63312F3D" w14:textId="2E7AB9F4" w:rsidR="000A33DA" w:rsidRPr="00D67462" w:rsidRDefault="000A33DA" w:rsidP="00EF6CCD">
                            <w:pPr>
                              <w:spacing w:before="120"/>
                              <w:ind w:left="284"/>
                              <w:jc w:val="center"/>
                              <w:rPr>
                                <w:lang w:val="es-AR"/>
                              </w:rPr>
                            </w:pPr>
                            <w:r w:rsidRPr="00E777AB">
                              <w:rPr>
                                <w:rFonts w:ascii="HelveticaNeueLT Std Lt Cn" w:hAnsi="HelveticaNeueLT Std Lt Cn"/>
                                <w:b/>
                                <w:bCs/>
                                <w:sz w:val="18"/>
                                <w:szCs w:val="18"/>
                                <w:lang w:val="es-AR"/>
                              </w:rPr>
                              <w:t xml:space="preserve">Figura </w:t>
                            </w:r>
                            <w:r w:rsidR="00B32269">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Resultados obtenidos para el escenario de Falla </w:t>
                            </w:r>
                            <w:r w:rsidR="003D2A47">
                              <w:rPr>
                                <w:rFonts w:ascii="HelveticaNeueLT Std Lt Cn" w:hAnsi="HelveticaNeueLT Std Lt Cn"/>
                                <w:b/>
                                <w:bCs/>
                                <w:sz w:val="18"/>
                                <w:szCs w:val="18"/>
                                <w:lang w:val="es-AR"/>
                              </w:rPr>
                              <w:t>oculta</w:t>
                            </w:r>
                            <w:r w:rsidR="00D03457">
                              <w:rPr>
                                <w:rFonts w:ascii="HelveticaNeueLT Std Lt Cn" w:hAnsi="HelveticaNeueLT Std Lt Cn"/>
                                <w:b/>
                                <w:bCs/>
                                <w:sz w:val="18"/>
                                <w:szCs w:val="18"/>
                                <w:lang w:val="es-AR"/>
                              </w:rPr>
                              <w:t xml:space="preserve"> considerando la falla de un único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7EC3577" id="_x0000_s1044" type="#_x0000_t202" style="position:absolute;margin-left:.3pt;margin-top:274pt;width:493.25pt;height:39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" fillcolor="white [3201]" strokeweight=".5pt">
                <v:textbox>
                  <w:txbxContent>
                    <w:p w14:paraId="5BC30204" w14:textId="0973C654" w:rsidR="000A33DA" w:rsidRDefault="00EF6CCD" w:rsidP="00EF6CCD">
                      <w:pPr>
                        <w:ind w:left="284"/>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398C3033" wp14:editId="2FE76E71">
                            <wp:extent cx="4542503" cy="4610825"/>
                            <wp:effectExtent l="0" t="0" r="0" b="0"/>
                            <wp:docPr id="745517743"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7743" name="Imagen 9" descr="Gráfico, Gráfico de barras&#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549004" cy="4617424"/>
                                    </a:xfrm>
                                    <a:prstGeom prst="rect">
                                      <a:avLst/>
                                    </a:prstGeom>
                                  </pic:spPr>
                                </pic:pic>
                              </a:graphicData>
                            </a:graphic>
                          </wp:inline>
                        </w:drawing>
                      </w:r>
                    </w:p>
                    <w:p w14:paraId="63312F3D" w14:textId="2E7AB9F4" w:rsidR="000A33DA" w:rsidRPr="00D67462" w:rsidRDefault="000A33DA" w:rsidP="00EF6CCD">
                      <w:pPr>
                        <w:spacing w:before="120"/>
                        <w:ind w:left="284"/>
                        <w:jc w:val="center"/>
                        <w:rPr>
                          <w:lang w:val="es-AR"/>
                        </w:rPr>
                      </w:pPr>
                      <w:r w:rsidRPr="00E777AB">
                        <w:rPr>
                          <w:rFonts w:ascii="HelveticaNeueLT Std Lt Cn" w:hAnsi="HelveticaNeueLT Std Lt Cn"/>
                          <w:b/>
                          <w:bCs/>
                          <w:sz w:val="18"/>
                          <w:szCs w:val="18"/>
                          <w:lang w:val="es-AR"/>
                        </w:rPr>
                        <w:t xml:space="preserve">Figura </w:t>
                      </w:r>
                      <w:r w:rsidR="00B32269">
                        <w:rPr>
                          <w:rFonts w:ascii="HelveticaNeueLT Std Lt Cn" w:hAnsi="HelveticaNeueLT Std Lt Cn"/>
                          <w:b/>
                          <w:bCs/>
                          <w:sz w:val="18"/>
                          <w:szCs w:val="18"/>
                          <w:lang w:val="es-AR"/>
                        </w:rPr>
                        <w:t>11</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 xml:space="preserve">Resultados obtenidos para el escenario de Falla </w:t>
                      </w:r>
                      <w:r w:rsidR="003D2A47">
                        <w:rPr>
                          <w:rFonts w:ascii="HelveticaNeueLT Std Lt Cn" w:hAnsi="HelveticaNeueLT Std Lt Cn"/>
                          <w:b/>
                          <w:bCs/>
                          <w:sz w:val="18"/>
                          <w:szCs w:val="18"/>
                          <w:lang w:val="es-AR"/>
                        </w:rPr>
                        <w:t>oculta</w:t>
                      </w:r>
                      <w:r w:rsidR="00D03457">
                        <w:rPr>
                          <w:rFonts w:ascii="HelveticaNeueLT Std Lt Cn" w:hAnsi="HelveticaNeueLT Std Lt Cn"/>
                          <w:b/>
                          <w:bCs/>
                          <w:sz w:val="18"/>
                          <w:szCs w:val="18"/>
                          <w:lang w:val="es-AR"/>
                        </w:rPr>
                        <w:t xml:space="preserve"> considerando la falla de un único sensor</w:t>
                      </w:r>
                    </w:p>
                  </w:txbxContent>
                </v:textbox>
                <w10:wrap type="square"/>
              </v:shape>
            </w:pict>
          </mc:Fallback>
        </mc:AlternateContent>
      </w:r>
      <w:r w:rsidR="00834C37">
        <w:rPr>
          <w:noProof/>
          <w:lang w:val="es-AR"/>
        </w:rPr>
        <mc:AlternateContent>
          <mc:Choice Requires="wps">
            <w:drawing>
              <wp:anchor distT="0" distB="0" distL="114300" distR="114300" simplePos="0" relativeHeight="251668480" behindDoc="0" locked="0" layoutInCell="1" allowOverlap="1" wp14:anchorId="7848E3FF" wp14:editId="458B41FA">
                <wp:simplePos x="0" y="0"/>
                <wp:positionH relativeFrom="column">
                  <wp:posOffset>3175</wp:posOffset>
                </wp:positionH>
                <wp:positionV relativeFrom="paragraph">
                  <wp:posOffset>158115</wp:posOffset>
                </wp:positionV>
                <wp:extent cx="6264275" cy="3129915"/>
                <wp:effectExtent l="0" t="0" r="22225" b="13335"/>
                <wp:wrapSquare wrapText="bothSides"/>
                <wp:docPr id="1687013486" name="Cuadro de texto 3"/>
                <wp:cNvGraphicFramePr/>
                <a:graphic xmlns:a="http://schemas.openxmlformats.org/drawingml/2006/main">
                  <a:graphicData uri="http://schemas.microsoft.com/office/word/2010/wordprocessingShape">
                    <wps:wsp>
                      <wps:cNvSpPr txBox="1"/>
                      <wps:spPr>
                        <a:xfrm>
                          <a:off x="0" y="0"/>
                          <a:ext cx="6264275" cy="3129915"/>
                        </a:xfrm>
                        <a:prstGeom prst="rect">
                          <a:avLst/>
                        </a:prstGeom>
                        <a:solidFill>
                          <a:schemeClr val="lt1"/>
                        </a:solidFill>
                        <a:ln w="6350">
                          <a:solidFill>
                            <a:prstClr val="black"/>
                          </a:solidFill>
                        </a:ln>
                      </wps:spPr>
                      <wps:txbx>
                        <w:txbxContent>
                          <w:p w14:paraId="64EB5C75" w14:textId="44EB2827" w:rsidR="00834C37" w:rsidRDefault="00834C37" w:rsidP="00834C37">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0C702AA6" wp14:editId="63C23C2A">
                                  <wp:extent cx="6061587" cy="2828994"/>
                                  <wp:effectExtent l="0" t="0" r="0" b="0"/>
                                  <wp:docPr id="508726602"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26602" name="Imagen 6" descr="Gráfico, Gráfico de barras&#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6075503" cy="2835489"/>
                                          </a:xfrm>
                                          <a:prstGeom prst="rect">
                                            <a:avLst/>
                                          </a:prstGeom>
                                        </pic:spPr>
                                      </pic:pic>
                                    </a:graphicData>
                                  </a:graphic>
                                </wp:inline>
                              </w:drawing>
                            </w:r>
                          </w:p>
                          <w:p w14:paraId="3446D9CF" w14:textId="1F4CAE70" w:rsidR="00834C37" w:rsidRPr="00D67462" w:rsidRDefault="00834C37" w:rsidP="00834C37">
                            <w:pPr>
                              <w:spacing w:before="120"/>
                              <w:jc w:val="center"/>
                              <w:rPr>
                                <w:lang w:val="es-AR"/>
                              </w:rPr>
                            </w:pPr>
                            <w:r w:rsidRPr="00E777AB">
                              <w:rPr>
                                <w:rFonts w:ascii="HelveticaNeueLT Std Lt Cn" w:hAnsi="HelveticaNeueLT Std Lt Cn"/>
                                <w:b/>
                                <w:bCs/>
                                <w:sz w:val="18"/>
                                <w:szCs w:val="18"/>
                                <w:lang w:val="es-AR"/>
                              </w:rPr>
                              <w:t xml:space="preserve">Figura </w:t>
                            </w:r>
                            <w:r w:rsidR="00B32269">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Resultados obtenidos para el escenario de Falla Total</w:t>
                            </w:r>
                            <w:r w:rsidR="001F4FBD">
                              <w:rPr>
                                <w:rFonts w:ascii="HelveticaNeueLT Std Lt Cn" w:hAnsi="HelveticaNeueLT Std Lt Cn"/>
                                <w:b/>
                                <w:bCs/>
                                <w:sz w:val="18"/>
                                <w:szCs w:val="18"/>
                                <w:lang w:val="es-AR"/>
                              </w:rPr>
                              <w:t xml:space="preserve"> para un único sensor activo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48E3FF" id="_x0000_s1045" type="#_x0000_t202" style="position:absolute;margin-left:.25pt;margin-top:12.45pt;width:493.25pt;height:246.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" fillcolor="white [3201]" strokeweight=".5pt">
                <v:textbox>
                  <w:txbxContent>
                    <w:p w14:paraId="64EB5C75" w14:textId="44EB2827" w:rsidR="00834C37" w:rsidRDefault="00834C37" w:rsidP="00834C37">
                      <w:pPr>
                        <w:jc w:val="center"/>
                        <w:rPr>
                          <w:rFonts w:ascii="HelveticaNeueLT Std Lt Cn" w:hAnsi="HelveticaNeueLT Std Lt Cn"/>
                          <w:b/>
                          <w:bCs/>
                          <w:sz w:val="18"/>
                          <w:szCs w:val="18"/>
                          <w:lang w:val="en-GB"/>
                        </w:rPr>
                      </w:pPr>
                      <w:r>
                        <w:rPr>
                          <w:rFonts w:ascii="HelveticaNeueLT Std Lt Cn" w:hAnsi="HelveticaNeueLT Std Lt Cn"/>
                          <w:b/>
                          <w:bCs/>
                          <w:noProof/>
                          <w:sz w:val="18"/>
                          <w:szCs w:val="18"/>
                          <w:lang w:val="en-GB"/>
                        </w:rPr>
                        <w:drawing>
                          <wp:inline distT="0" distB="0" distL="0" distR="0" wp14:anchorId="0C702AA6" wp14:editId="63C23C2A">
                            <wp:extent cx="6061587" cy="2828994"/>
                            <wp:effectExtent l="0" t="0" r="0" b="0"/>
                            <wp:docPr id="508726602" name="Imagen 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26602" name="Imagen 6" descr="Gráfico, Gráfico de barras&#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6075503" cy="2835489"/>
                                    </a:xfrm>
                                    <a:prstGeom prst="rect">
                                      <a:avLst/>
                                    </a:prstGeom>
                                  </pic:spPr>
                                </pic:pic>
                              </a:graphicData>
                            </a:graphic>
                          </wp:inline>
                        </w:drawing>
                      </w:r>
                    </w:p>
                    <w:p w14:paraId="3446D9CF" w14:textId="1F4CAE70" w:rsidR="00834C37" w:rsidRPr="00D67462" w:rsidRDefault="00834C37" w:rsidP="00834C37">
                      <w:pPr>
                        <w:spacing w:before="120"/>
                        <w:jc w:val="center"/>
                        <w:rPr>
                          <w:lang w:val="es-AR"/>
                        </w:rPr>
                      </w:pPr>
                      <w:r w:rsidRPr="00E777AB">
                        <w:rPr>
                          <w:rFonts w:ascii="HelveticaNeueLT Std Lt Cn" w:hAnsi="HelveticaNeueLT Std Lt Cn"/>
                          <w:b/>
                          <w:bCs/>
                          <w:sz w:val="18"/>
                          <w:szCs w:val="18"/>
                          <w:lang w:val="es-AR"/>
                        </w:rPr>
                        <w:t xml:space="preserve">Figura </w:t>
                      </w:r>
                      <w:r w:rsidR="00B32269">
                        <w:rPr>
                          <w:rFonts w:ascii="HelveticaNeueLT Std Lt Cn" w:hAnsi="HelveticaNeueLT Std Lt Cn"/>
                          <w:b/>
                          <w:bCs/>
                          <w:sz w:val="18"/>
                          <w:szCs w:val="18"/>
                          <w:lang w:val="es-AR"/>
                        </w:rPr>
                        <w:t>10</w:t>
                      </w:r>
                      <w:r w:rsidRPr="00E777AB">
                        <w:rPr>
                          <w:rFonts w:ascii="HelveticaNeueLT Std Lt Cn" w:hAnsi="HelveticaNeueLT Std Lt Cn"/>
                          <w:b/>
                          <w:bCs/>
                          <w:sz w:val="18"/>
                          <w:szCs w:val="18"/>
                          <w:lang w:val="es-AR"/>
                        </w:rPr>
                        <w:t>.</w:t>
                      </w:r>
                      <w:r w:rsidRPr="00A60F3F">
                        <w:rPr>
                          <w:rFonts w:ascii="HelveticaNeueLT Std Lt Cn" w:hAnsi="HelveticaNeueLT Std Lt Cn"/>
                          <w:b/>
                          <w:bCs/>
                          <w:sz w:val="18"/>
                          <w:szCs w:val="18"/>
                          <w:lang w:val="es-AR"/>
                        </w:rPr>
                        <w:t xml:space="preserve"> </w:t>
                      </w:r>
                      <w:r>
                        <w:rPr>
                          <w:rFonts w:ascii="HelveticaNeueLT Std Lt Cn" w:hAnsi="HelveticaNeueLT Std Lt Cn"/>
                          <w:b/>
                          <w:bCs/>
                          <w:sz w:val="18"/>
                          <w:szCs w:val="18"/>
                          <w:lang w:val="es-AR"/>
                        </w:rPr>
                        <w:t>Resultados obtenidos para el escenario de Falla Total</w:t>
                      </w:r>
                      <w:r w:rsidR="001F4FBD">
                        <w:rPr>
                          <w:rFonts w:ascii="HelveticaNeueLT Std Lt Cn" w:hAnsi="HelveticaNeueLT Std Lt Cn"/>
                          <w:b/>
                          <w:bCs/>
                          <w:sz w:val="18"/>
                          <w:szCs w:val="18"/>
                          <w:lang w:val="es-AR"/>
                        </w:rPr>
                        <w:t xml:space="preserve"> para un único sensor activo</w:t>
                      </w:r>
                    </w:p>
                  </w:txbxContent>
                </v:textbox>
                <w10:wrap type="square"/>
              </v:shape>
            </w:pict>
          </mc:Fallback>
        </mc:AlternateContent>
      </w:r>
      <w:r w:rsidR="00B55543">
        <w:br w:type="page"/>
      </w:r>
    </w:p>
    <w:p w14:paraId="1A0E8DDB" w14:textId="628089FB" w:rsidR="0052573E" w:rsidRDefault="00BA24C3" w:rsidP="0052573E">
      <w:pPr>
        <w:pStyle w:val="Ttulo1erNivel"/>
      </w:pPr>
      <w:r>
        <w:rPr>
          <w:noProof/>
        </w:rPr>
        <mc:AlternateContent>
          <mc:Choice Requires="wps">
            <w:drawing>
              <wp:anchor distT="0" distB="0" distL="114300" distR="114300" simplePos="0" relativeHeight="251685888" behindDoc="0" locked="0" layoutInCell="1" allowOverlap="1" wp14:anchorId="155B0E08" wp14:editId="007B02D3">
                <wp:simplePos x="0" y="0"/>
                <wp:positionH relativeFrom="column">
                  <wp:posOffset>3367</wp:posOffset>
                </wp:positionH>
                <wp:positionV relativeFrom="paragraph">
                  <wp:posOffset>4513049</wp:posOffset>
                </wp:positionV>
                <wp:extent cx="6264275" cy="4163695"/>
                <wp:effectExtent l="0" t="0" r="22225" b="27305"/>
                <wp:wrapSquare wrapText="bothSides"/>
                <wp:docPr id="618921404" name="Cuadro de texto 3"/>
                <wp:cNvGraphicFramePr/>
                <a:graphic xmlns:a="http://schemas.openxmlformats.org/drawingml/2006/main">
                  <a:graphicData uri="http://schemas.microsoft.com/office/word/2010/wordprocessingShape">
                    <wps:wsp>
                      <wps:cNvSpPr txBox="1"/>
                      <wps:spPr>
                        <a:xfrm>
                          <a:off x="0" y="0"/>
                          <a:ext cx="6264275" cy="4163695"/>
                        </a:xfrm>
                        <a:prstGeom prst="rect">
                          <a:avLst/>
                        </a:prstGeom>
                        <a:solidFill>
                          <a:schemeClr val="lt1"/>
                        </a:solidFill>
                        <a:ln w="6350">
                          <a:solidFill>
                            <a:prstClr val="black"/>
                          </a:solidFill>
                        </a:ln>
                      </wps:spPr>
                      <wps:txbx>
                        <w:txbxContent>
                          <w:p w14:paraId="4914E490" w14:textId="7C252A74" w:rsidR="00F21AE4" w:rsidRPr="00D67462" w:rsidRDefault="00011508" w:rsidP="00F21AE4">
                            <w:pPr>
                              <w:spacing w:before="120"/>
                              <w:jc w:val="center"/>
                              <w:rPr>
                                <w:lang w:val="es-AR"/>
                              </w:rPr>
                            </w:pPr>
                            <w:r>
                              <w:rPr>
                                <w:rFonts w:ascii="HelveticaNeueLT Std Lt Cn" w:hAnsi="HelveticaNeueLT Std Lt Cn"/>
                                <w:b/>
                                <w:bCs/>
                                <w:noProof/>
                                <w:sz w:val="18"/>
                                <w:szCs w:val="18"/>
                                <w:lang w:val="es-AR"/>
                              </w:rPr>
                              <w:drawing>
                                <wp:inline distT="0" distB="0" distL="0" distR="0" wp14:anchorId="1B9511E1" wp14:editId="067E0C0B">
                                  <wp:extent cx="6075045" cy="3816985"/>
                                  <wp:effectExtent l="0" t="0" r="1905" b="0"/>
                                  <wp:docPr id="2012826626" name="Imagen 1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26626" name="Imagen 11" descr="Interfaz de usuario gráfica, Aplicación, PowerPoint&#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075045" cy="3816985"/>
                                          </a:xfrm>
                                          <a:prstGeom prst="rect">
                                            <a:avLst/>
                                          </a:prstGeom>
                                        </pic:spPr>
                                      </pic:pic>
                                    </a:graphicData>
                                  </a:graphic>
                                </wp:inline>
                              </w:drawing>
                            </w:r>
                            <w:r w:rsidR="00F21AE4" w:rsidRPr="00E777AB">
                              <w:rPr>
                                <w:rFonts w:ascii="HelveticaNeueLT Std Lt Cn" w:hAnsi="HelveticaNeueLT Std Lt Cn"/>
                                <w:b/>
                                <w:bCs/>
                                <w:sz w:val="18"/>
                                <w:szCs w:val="18"/>
                                <w:lang w:val="es-AR"/>
                              </w:rPr>
                              <w:t xml:space="preserve">Figura </w:t>
                            </w:r>
                            <w:r w:rsidR="00D24D5F">
                              <w:rPr>
                                <w:rFonts w:ascii="HelveticaNeueLT Std Lt Cn" w:hAnsi="HelveticaNeueLT Std Lt Cn"/>
                                <w:b/>
                                <w:bCs/>
                                <w:sz w:val="18"/>
                                <w:szCs w:val="18"/>
                                <w:lang w:val="es-AR"/>
                              </w:rPr>
                              <w:t>1</w:t>
                            </w:r>
                            <w:r w:rsidR="00B32269">
                              <w:rPr>
                                <w:rFonts w:ascii="HelveticaNeueLT Std Lt Cn" w:hAnsi="HelveticaNeueLT Std Lt Cn"/>
                                <w:b/>
                                <w:bCs/>
                                <w:sz w:val="18"/>
                                <w:szCs w:val="18"/>
                                <w:lang w:val="es-AR"/>
                              </w:rPr>
                              <w:t>3</w:t>
                            </w:r>
                            <w:r w:rsidR="00F21AE4" w:rsidRPr="00E777AB">
                              <w:rPr>
                                <w:rFonts w:ascii="HelveticaNeueLT Std Lt Cn" w:hAnsi="HelveticaNeueLT Std Lt Cn"/>
                                <w:b/>
                                <w:bCs/>
                                <w:sz w:val="18"/>
                                <w:szCs w:val="18"/>
                                <w:lang w:val="es-AR"/>
                              </w:rPr>
                              <w:t>.</w:t>
                            </w:r>
                            <w:r w:rsidR="00F21AE4" w:rsidRPr="00A60F3F">
                              <w:rPr>
                                <w:rFonts w:ascii="HelveticaNeueLT Std Lt Cn" w:hAnsi="HelveticaNeueLT Std Lt Cn"/>
                                <w:b/>
                                <w:bCs/>
                                <w:sz w:val="18"/>
                                <w:szCs w:val="18"/>
                                <w:lang w:val="es-AR"/>
                              </w:rPr>
                              <w:t xml:space="preserve"> </w:t>
                            </w:r>
                            <w:r w:rsidR="00D97C08">
                              <w:rPr>
                                <w:rFonts w:ascii="HelveticaNeueLT Std Lt Cn" w:hAnsi="HelveticaNeueLT Std Lt Cn"/>
                                <w:b/>
                                <w:bCs/>
                                <w:sz w:val="18"/>
                                <w:szCs w:val="18"/>
                                <w:lang w:val="es-AR"/>
                              </w:rPr>
                              <w:t xml:space="preserve">Resultados obtenidos en el escenario de Falla oculta para distribución </w:t>
                            </w:r>
                            <w:r w:rsidR="00D97C08">
                              <w:rPr>
                                <w:rFonts w:ascii="HelveticaNeueLT Std Lt Cn" w:hAnsi="HelveticaNeueLT Std Lt Cn"/>
                                <w:b/>
                                <w:bCs/>
                                <w:sz w:val="18"/>
                                <w:szCs w:val="18"/>
                                <w:lang w:val="es-AR"/>
                              </w:rPr>
                              <w:t>Poisson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5B0E08" id="_x0000_s1046" type="#_x0000_t202" style="position:absolute;margin-left:.25pt;margin-top:355.35pt;width:493.25pt;height:327.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" fillcolor="white [3201]" strokeweight=".5pt">
                <v:textbox>
                  <w:txbxContent>
                    <w:p w14:paraId="4914E490" w14:textId="7C252A74" w:rsidR="00F21AE4" w:rsidRPr="00D67462" w:rsidRDefault="00011508" w:rsidP="00F21AE4">
                      <w:pPr>
                        <w:spacing w:before="120"/>
                        <w:jc w:val="center"/>
                        <w:rPr>
                          <w:lang w:val="es-AR"/>
                        </w:rPr>
                      </w:pPr>
                      <w:r>
                        <w:rPr>
                          <w:rFonts w:ascii="HelveticaNeueLT Std Lt Cn" w:hAnsi="HelveticaNeueLT Std Lt Cn"/>
                          <w:b/>
                          <w:bCs/>
                          <w:noProof/>
                          <w:sz w:val="18"/>
                          <w:szCs w:val="18"/>
                          <w:lang w:val="es-AR"/>
                        </w:rPr>
                        <w:drawing>
                          <wp:inline distT="0" distB="0" distL="0" distR="0" wp14:anchorId="1B9511E1" wp14:editId="067E0C0B">
                            <wp:extent cx="6075045" cy="3816985"/>
                            <wp:effectExtent l="0" t="0" r="1905" b="0"/>
                            <wp:docPr id="2012826626" name="Imagen 1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26626" name="Imagen 11" descr="Interfaz de usuario gráfica, Aplicación, PowerPoint&#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075045" cy="3816985"/>
                                    </a:xfrm>
                                    <a:prstGeom prst="rect">
                                      <a:avLst/>
                                    </a:prstGeom>
                                  </pic:spPr>
                                </pic:pic>
                              </a:graphicData>
                            </a:graphic>
                          </wp:inline>
                        </w:drawing>
                      </w:r>
                      <w:r w:rsidR="00F21AE4" w:rsidRPr="00E777AB">
                        <w:rPr>
                          <w:rFonts w:ascii="HelveticaNeueLT Std Lt Cn" w:hAnsi="HelveticaNeueLT Std Lt Cn"/>
                          <w:b/>
                          <w:bCs/>
                          <w:sz w:val="18"/>
                          <w:szCs w:val="18"/>
                          <w:lang w:val="es-AR"/>
                        </w:rPr>
                        <w:t xml:space="preserve">Figura </w:t>
                      </w:r>
                      <w:r w:rsidR="00D24D5F">
                        <w:rPr>
                          <w:rFonts w:ascii="HelveticaNeueLT Std Lt Cn" w:hAnsi="HelveticaNeueLT Std Lt Cn"/>
                          <w:b/>
                          <w:bCs/>
                          <w:sz w:val="18"/>
                          <w:szCs w:val="18"/>
                          <w:lang w:val="es-AR"/>
                        </w:rPr>
                        <w:t>1</w:t>
                      </w:r>
                      <w:r w:rsidR="00B32269">
                        <w:rPr>
                          <w:rFonts w:ascii="HelveticaNeueLT Std Lt Cn" w:hAnsi="HelveticaNeueLT Std Lt Cn"/>
                          <w:b/>
                          <w:bCs/>
                          <w:sz w:val="18"/>
                          <w:szCs w:val="18"/>
                          <w:lang w:val="es-AR"/>
                        </w:rPr>
                        <w:t>3</w:t>
                      </w:r>
                      <w:r w:rsidR="00F21AE4" w:rsidRPr="00E777AB">
                        <w:rPr>
                          <w:rFonts w:ascii="HelveticaNeueLT Std Lt Cn" w:hAnsi="HelveticaNeueLT Std Lt Cn"/>
                          <w:b/>
                          <w:bCs/>
                          <w:sz w:val="18"/>
                          <w:szCs w:val="18"/>
                          <w:lang w:val="es-AR"/>
                        </w:rPr>
                        <w:t>.</w:t>
                      </w:r>
                      <w:r w:rsidR="00F21AE4" w:rsidRPr="00A60F3F">
                        <w:rPr>
                          <w:rFonts w:ascii="HelveticaNeueLT Std Lt Cn" w:hAnsi="HelveticaNeueLT Std Lt Cn"/>
                          <w:b/>
                          <w:bCs/>
                          <w:sz w:val="18"/>
                          <w:szCs w:val="18"/>
                          <w:lang w:val="es-AR"/>
                        </w:rPr>
                        <w:t xml:space="preserve"> </w:t>
                      </w:r>
                      <w:r w:rsidR="00D97C08">
                        <w:rPr>
                          <w:rFonts w:ascii="HelveticaNeueLT Std Lt Cn" w:hAnsi="HelveticaNeueLT Std Lt Cn"/>
                          <w:b/>
                          <w:bCs/>
                          <w:sz w:val="18"/>
                          <w:szCs w:val="18"/>
                          <w:lang w:val="es-AR"/>
                        </w:rPr>
                        <w:t xml:space="preserve">Resultados obtenidos en el escenario de Falla oculta para distribución </w:t>
                      </w:r>
                      <w:r w:rsidR="00D97C08">
                        <w:rPr>
                          <w:rFonts w:ascii="HelveticaNeueLT Std Lt Cn" w:hAnsi="HelveticaNeueLT Std Lt Cn"/>
                          <w:b/>
                          <w:bCs/>
                          <w:sz w:val="18"/>
                          <w:szCs w:val="18"/>
                          <w:lang w:val="es-AR"/>
                        </w:rPr>
                        <w:t>Poisson</w:t>
                      </w: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1844EC0F" wp14:editId="5D8633B8">
                <wp:simplePos x="0" y="0"/>
                <wp:positionH relativeFrom="column">
                  <wp:posOffset>3175</wp:posOffset>
                </wp:positionH>
                <wp:positionV relativeFrom="paragraph">
                  <wp:posOffset>162560</wp:posOffset>
                </wp:positionV>
                <wp:extent cx="6264275" cy="4159250"/>
                <wp:effectExtent l="0" t="0" r="22225" b="12700"/>
                <wp:wrapSquare wrapText="bothSides"/>
                <wp:docPr id="663905827" name="Cuadro de texto 3"/>
                <wp:cNvGraphicFramePr/>
                <a:graphic xmlns:a="http://schemas.openxmlformats.org/drawingml/2006/main">
                  <a:graphicData uri="http://schemas.microsoft.com/office/word/2010/wordprocessingShape">
                    <wps:wsp>
                      <wps:cNvSpPr txBox="1"/>
                      <wps:spPr>
                        <a:xfrm>
                          <a:off x="0" y="0"/>
                          <a:ext cx="6264275" cy="4159250"/>
                        </a:xfrm>
                        <a:prstGeom prst="rect">
                          <a:avLst/>
                        </a:prstGeom>
                        <a:solidFill>
                          <a:schemeClr val="lt1"/>
                        </a:solidFill>
                        <a:ln w="6350">
                          <a:solidFill>
                            <a:prstClr val="black"/>
                          </a:solidFill>
                        </a:ln>
                      </wps:spPr>
                      <wps:txbx>
                        <w:txbxContent>
                          <w:p w14:paraId="753DE141" w14:textId="6EB9C624" w:rsidR="006537FA" w:rsidRPr="00D67462" w:rsidRDefault="00F21AE4" w:rsidP="006537FA">
                            <w:pPr>
                              <w:spacing w:before="120"/>
                              <w:jc w:val="center"/>
                              <w:rPr>
                                <w:lang w:val="es-AR"/>
                              </w:rPr>
                            </w:pPr>
                            <w:r>
                              <w:rPr>
                                <w:rFonts w:ascii="HelveticaNeueLT Std Lt Cn" w:hAnsi="HelveticaNeueLT Std Lt Cn"/>
                                <w:b/>
                                <w:bCs/>
                                <w:noProof/>
                                <w:sz w:val="18"/>
                                <w:szCs w:val="18"/>
                                <w:lang w:val="es-AR"/>
                              </w:rPr>
                              <w:drawing>
                                <wp:inline distT="0" distB="0" distL="0" distR="0" wp14:anchorId="2C4D1F18" wp14:editId="7F9F3F9E">
                                  <wp:extent cx="6075045" cy="3801745"/>
                                  <wp:effectExtent l="0" t="0" r="1905" b="8255"/>
                                  <wp:docPr id="939982519" name="Imagen 10"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2519" name="Imagen 10" descr="Interfaz de usuario gráfica, PowerPoint&#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075045" cy="3801745"/>
                                          </a:xfrm>
                                          <a:prstGeom prst="rect">
                                            <a:avLst/>
                                          </a:prstGeom>
                                        </pic:spPr>
                                      </pic:pic>
                                    </a:graphicData>
                                  </a:graphic>
                                </wp:inline>
                              </w:drawing>
                            </w:r>
                            <w:r w:rsidR="006537FA" w:rsidRPr="00E777AB">
                              <w:rPr>
                                <w:rFonts w:ascii="HelveticaNeueLT Std Lt Cn" w:hAnsi="HelveticaNeueLT Std Lt Cn"/>
                                <w:b/>
                                <w:bCs/>
                                <w:sz w:val="18"/>
                                <w:szCs w:val="18"/>
                                <w:lang w:val="es-AR"/>
                              </w:rPr>
                              <w:t xml:space="preserve">Figura </w:t>
                            </w:r>
                            <w:r w:rsidR="00301D33">
                              <w:rPr>
                                <w:rFonts w:ascii="HelveticaNeueLT Std Lt Cn" w:hAnsi="HelveticaNeueLT Std Lt Cn"/>
                                <w:b/>
                                <w:bCs/>
                                <w:sz w:val="18"/>
                                <w:szCs w:val="18"/>
                                <w:lang w:val="es-AR"/>
                              </w:rPr>
                              <w:t>1</w:t>
                            </w:r>
                            <w:r w:rsidR="00B32269">
                              <w:rPr>
                                <w:rFonts w:ascii="HelveticaNeueLT Std Lt Cn" w:hAnsi="HelveticaNeueLT Std Lt Cn"/>
                                <w:b/>
                                <w:bCs/>
                                <w:sz w:val="18"/>
                                <w:szCs w:val="18"/>
                                <w:lang w:val="es-AR"/>
                              </w:rPr>
                              <w:t>2</w:t>
                            </w:r>
                            <w:r w:rsidR="006537FA" w:rsidRPr="00E777AB">
                              <w:rPr>
                                <w:rFonts w:ascii="HelveticaNeueLT Std Lt Cn" w:hAnsi="HelveticaNeueLT Std Lt Cn"/>
                                <w:b/>
                                <w:bCs/>
                                <w:sz w:val="18"/>
                                <w:szCs w:val="18"/>
                                <w:lang w:val="es-AR"/>
                              </w:rPr>
                              <w:t>.</w:t>
                            </w:r>
                            <w:r w:rsidR="006537FA" w:rsidRPr="00A60F3F">
                              <w:rPr>
                                <w:rFonts w:ascii="HelveticaNeueLT Std Lt Cn" w:hAnsi="HelveticaNeueLT Std Lt Cn"/>
                                <w:b/>
                                <w:bCs/>
                                <w:sz w:val="18"/>
                                <w:szCs w:val="18"/>
                                <w:lang w:val="es-AR"/>
                              </w:rPr>
                              <w:t xml:space="preserve"> </w:t>
                            </w:r>
                            <w:r w:rsidR="006537FA">
                              <w:rPr>
                                <w:rFonts w:ascii="HelveticaNeueLT Std Lt Cn" w:hAnsi="HelveticaNeueLT Std Lt Cn"/>
                                <w:b/>
                                <w:bCs/>
                                <w:sz w:val="18"/>
                                <w:szCs w:val="18"/>
                                <w:lang w:val="es-AR"/>
                              </w:rPr>
                              <w:t xml:space="preserve">Resultados obtenidos </w:t>
                            </w:r>
                            <w:r w:rsidR="003E3ECB">
                              <w:rPr>
                                <w:rFonts w:ascii="HelveticaNeueLT Std Lt Cn" w:hAnsi="HelveticaNeueLT Std Lt Cn"/>
                                <w:b/>
                                <w:bCs/>
                                <w:sz w:val="18"/>
                                <w:szCs w:val="18"/>
                                <w:lang w:val="es-AR"/>
                              </w:rPr>
                              <w:t xml:space="preserve">en </w:t>
                            </w:r>
                            <w:r w:rsidR="006537FA">
                              <w:rPr>
                                <w:rFonts w:ascii="HelveticaNeueLT Std Lt Cn" w:hAnsi="HelveticaNeueLT Std Lt Cn"/>
                                <w:b/>
                                <w:bCs/>
                                <w:sz w:val="18"/>
                                <w:szCs w:val="18"/>
                                <w:lang w:val="es-AR"/>
                              </w:rPr>
                              <w:t xml:space="preserve">el escenario de Falla </w:t>
                            </w:r>
                            <w:r w:rsidR="00301D33">
                              <w:rPr>
                                <w:rFonts w:ascii="HelveticaNeueLT Std Lt Cn" w:hAnsi="HelveticaNeueLT Std Lt Cn"/>
                                <w:b/>
                                <w:bCs/>
                                <w:sz w:val="18"/>
                                <w:szCs w:val="18"/>
                                <w:lang w:val="es-AR"/>
                              </w:rPr>
                              <w:t>oculta</w:t>
                            </w:r>
                            <w:r w:rsidR="00D97C08">
                              <w:rPr>
                                <w:rFonts w:ascii="HelveticaNeueLT Std Lt Cn" w:hAnsi="HelveticaNeueLT Std Lt Cn"/>
                                <w:b/>
                                <w:bCs/>
                                <w:sz w:val="18"/>
                                <w:szCs w:val="18"/>
                                <w:lang w:val="es-AR"/>
                              </w:rPr>
                              <w:t xml:space="preserve"> para distribución Binomial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44EC0F" id="_x0000_s1047" type="#_x0000_t202" style="position:absolute;margin-left:.25pt;margin-top:12.8pt;width:493.25pt;height:3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" fillcolor="white [3201]" strokeweight=".5pt">
                <v:textbox>
                  <w:txbxContent>
                    <w:p w14:paraId="753DE141" w14:textId="6EB9C624" w:rsidR="006537FA" w:rsidRPr="00D67462" w:rsidRDefault="00F21AE4" w:rsidP="006537FA">
                      <w:pPr>
                        <w:spacing w:before="120"/>
                        <w:jc w:val="center"/>
                        <w:rPr>
                          <w:lang w:val="es-AR"/>
                        </w:rPr>
                      </w:pPr>
                      <w:r>
                        <w:rPr>
                          <w:rFonts w:ascii="HelveticaNeueLT Std Lt Cn" w:hAnsi="HelveticaNeueLT Std Lt Cn"/>
                          <w:b/>
                          <w:bCs/>
                          <w:noProof/>
                          <w:sz w:val="18"/>
                          <w:szCs w:val="18"/>
                          <w:lang w:val="es-AR"/>
                        </w:rPr>
                        <w:drawing>
                          <wp:inline distT="0" distB="0" distL="0" distR="0" wp14:anchorId="2C4D1F18" wp14:editId="7F9F3F9E">
                            <wp:extent cx="6075045" cy="3801745"/>
                            <wp:effectExtent l="0" t="0" r="1905" b="8255"/>
                            <wp:docPr id="939982519" name="Imagen 10"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2519" name="Imagen 10" descr="Interfaz de usuario gráfica, PowerPoint&#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075045" cy="3801745"/>
                                    </a:xfrm>
                                    <a:prstGeom prst="rect">
                                      <a:avLst/>
                                    </a:prstGeom>
                                  </pic:spPr>
                                </pic:pic>
                              </a:graphicData>
                            </a:graphic>
                          </wp:inline>
                        </w:drawing>
                      </w:r>
                      <w:r w:rsidR="006537FA" w:rsidRPr="00E777AB">
                        <w:rPr>
                          <w:rFonts w:ascii="HelveticaNeueLT Std Lt Cn" w:hAnsi="HelveticaNeueLT Std Lt Cn"/>
                          <w:b/>
                          <w:bCs/>
                          <w:sz w:val="18"/>
                          <w:szCs w:val="18"/>
                          <w:lang w:val="es-AR"/>
                        </w:rPr>
                        <w:t xml:space="preserve">Figura </w:t>
                      </w:r>
                      <w:r w:rsidR="00301D33">
                        <w:rPr>
                          <w:rFonts w:ascii="HelveticaNeueLT Std Lt Cn" w:hAnsi="HelveticaNeueLT Std Lt Cn"/>
                          <w:b/>
                          <w:bCs/>
                          <w:sz w:val="18"/>
                          <w:szCs w:val="18"/>
                          <w:lang w:val="es-AR"/>
                        </w:rPr>
                        <w:t>1</w:t>
                      </w:r>
                      <w:r w:rsidR="00B32269">
                        <w:rPr>
                          <w:rFonts w:ascii="HelveticaNeueLT Std Lt Cn" w:hAnsi="HelveticaNeueLT Std Lt Cn"/>
                          <w:b/>
                          <w:bCs/>
                          <w:sz w:val="18"/>
                          <w:szCs w:val="18"/>
                          <w:lang w:val="es-AR"/>
                        </w:rPr>
                        <w:t>2</w:t>
                      </w:r>
                      <w:r w:rsidR="006537FA" w:rsidRPr="00E777AB">
                        <w:rPr>
                          <w:rFonts w:ascii="HelveticaNeueLT Std Lt Cn" w:hAnsi="HelveticaNeueLT Std Lt Cn"/>
                          <w:b/>
                          <w:bCs/>
                          <w:sz w:val="18"/>
                          <w:szCs w:val="18"/>
                          <w:lang w:val="es-AR"/>
                        </w:rPr>
                        <w:t>.</w:t>
                      </w:r>
                      <w:r w:rsidR="006537FA" w:rsidRPr="00A60F3F">
                        <w:rPr>
                          <w:rFonts w:ascii="HelveticaNeueLT Std Lt Cn" w:hAnsi="HelveticaNeueLT Std Lt Cn"/>
                          <w:b/>
                          <w:bCs/>
                          <w:sz w:val="18"/>
                          <w:szCs w:val="18"/>
                          <w:lang w:val="es-AR"/>
                        </w:rPr>
                        <w:t xml:space="preserve"> </w:t>
                      </w:r>
                      <w:r w:rsidR="006537FA">
                        <w:rPr>
                          <w:rFonts w:ascii="HelveticaNeueLT Std Lt Cn" w:hAnsi="HelveticaNeueLT Std Lt Cn"/>
                          <w:b/>
                          <w:bCs/>
                          <w:sz w:val="18"/>
                          <w:szCs w:val="18"/>
                          <w:lang w:val="es-AR"/>
                        </w:rPr>
                        <w:t xml:space="preserve">Resultados obtenidos </w:t>
                      </w:r>
                      <w:r w:rsidR="003E3ECB">
                        <w:rPr>
                          <w:rFonts w:ascii="HelveticaNeueLT Std Lt Cn" w:hAnsi="HelveticaNeueLT Std Lt Cn"/>
                          <w:b/>
                          <w:bCs/>
                          <w:sz w:val="18"/>
                          <w:szCs w:val="18"/>
                          <w:lang w:val="es-AR"/>
                        </w:rPr>
                        <w:t xml:space="preserve">en </w:t>
                      </w:r>
                      <w:r w:rsidR="006537FA">
                        <w:rPr>
                          <w:rFonts w:ascii="HelveticaNeueLT Std Lt Cn" w:hAnsi="HelveticaNeueLT Std Lt Cn"/>
                          <w:b/>
                          <w:bCs/>
                          <w:sz w:val="18"/>
                          <w:szCs w:val="18"/>
                          <w:lang w:val="es-AR"/>
                        </w:rPr>
                        <w:t xml:space="preserve">el escenario de Falla </w:t>
                      </w:r>
                      <w:r w:rsidR="00301D33">
                        <w:rPr>
                          <w:rFonts w:ascii="HelveticaNeueLT Std Lt Cn" w:hAnsi="HelveticaNeueLT Std Lt Cn"/>
                          <w:b/>
                          <w:bCs/>
                          <w:sz w:val="18"/>
                          <w:szCs w:val="18"/>
                          <w:lang w:val="es-AR"/>
                        </w:rPr>
                        <w:t>oculta</w:t>
                      </w:r>
                      <w:r w:rsidR="00D97C08">
                        <w:rPr>
                          <w:rFonts w:ascii="HelveticaNeueLT Std Lt Cn" w:hAnsi="HelveticaNeueLT Std Lt Cn"/>
                          <w:b/>
                          <w:bCs/>
                          <w:sz w:val="18"/>
                          <w:szCs w:val="18"/>
                          <w:lang w:val="es-AR"/>
                        </w:rPr>
                        <w:t xml:space="preserve"> para distribución Binomial</w:t>
                      </w:r>
                    </w:p>
                  </w:txbxContent>
                </v:textbox>
                <w10:wrap type="square"/>
              </v:shape>
            </w:pict>
          </mc:Fallback>
        </mc:AlternateContent>
      </w:r>
    </w:p>
    <w:p w14:paraId="1E4CC4DC" w14:textId="61073245" w:rsidR="006537FA" w:rsidRDefault="006537FA" w:rsidP="0052573E">
      <w:pPr>
        <w:pStyle w:val="Ttulo1erNivel"/>
        <w:sectPr w:rsidR="006537FA" w:rsidSect="00E86E11">
          <w:type w:val="continuous"/>
          <w:pgSz w:w="11910" w:h="16840"/>
          <w:pgMar w:top="1418" w:right="992" w:bottom="1418" w:left="992" w:header="720" w:footer="720" w:gutter="0"/>
          <w:cols w:num="2" w:space="307"/>
        </w:sectPr>
      </w:pPr>
    </w:p>
    <w:p w14:paraId="0EEFFBB9" w14:textId="02D16A7E" w:rsidR="00C866D2" w:rsidRDefault="00EB68DE" w:rsidP="00BB0EE5">
      <w:pPr>
        <w:pStyle w:val="Ttulo1erNivel"/>
        <w:numPr>
          <w:ilvl w:val="0"/>
          <w:numId w:val="29"/>
        </w:numPr>
        <w:ind w:left="0" w:firstLine="0"/>
      </w:pPr>
      <w:r>
        <w:t>Conclusiones</w:t>
      </w:r>
    </w:p>
    <w:p w14:paraId="6CAD865B" w14:textId="02CB6984" w:rsidR="00A379FA" w:rsidRDefault="00AE787D" w:rsidP="00805529">
      <w:pPr>
        <w:pStyle w:val="Textoindependiente"/>
        <w:numPr>
          <w:ilvl w:val="0"/>
          <w:numId w:val="54"/>
        </w:numPr>
        <w:spacing w:before="120"/>
        <w:ind w:left="0" w:firstLine="284"/>
        <w:jc w:val="both"/>
        <w:rPr>
          <w:rFonts w:ascii="Times" w:hAnsi="Times" w:cs="Times"/>
        </w:rPr>
      </w:pPr>
      <w:r w:rsidRPr="00DD305B">
        <w:rPr>
          <w:rFonts w:ascii="Times" w:hAnsi="Times" w:cs="Times"/>
        </w:rPr>
        <w:t xml:space="preserve">En el gráfico de la Figura </w:t>
      </w:r>
      <w:r w:rsidR="00CF034A">
        <w:rPr>
          <w:rFonts w:ascii="Times" w:hAnsi="Times" w:cs="Times"/>
        </w:rPr>
        <w:t>9</w:t>
      </w:r>
      <w:r w:rsidR="002B331B">
        <w:rPr>
          <w:rFonts w:ascii="Times" w:hAnsi="Times" w:cs="Times"/>
        </w:rPr>
        <w:t xml:space="preserve">, </w:t>
      </w:r>
      <w:r w:rsidR="002B331B" w:rsidRPr="002B331B">
        <w:rPr>
          <w:rFonts w:ascii="Times" w:hAnsi="Times" w:cs="Times"/>
        </w:rPr>
        <w:t xml:space="preserve">podemos </w:t>
      </w:r>
      <w:r w:rsidR="002B331B">
        <w:rPr>
          <w:rFonts w:ascii="Times" w:hAnsi="Times" w:cs="Times"/>
        </w:rPr>
        <w:t>observar</w:t>
      </w:r>
      <w:r w:rsidR="002B331B" w:rsidRPr="002B331B">
        <w:rPr>
          <w:rFonts w:ascii="Times" w:hAnsi="Times" w:cs="Times"/>
        </w:rPr>
        <w:t xml:space="preserve"> </w:t>
      </w:r>
      <w:r w:rsidR="00CF034A" w:rsidRPr="002B331B">
        <w:rPr>
          <w:rFonts w:ascii="Times" w:hAnsi="Times" w:cs="Times"/>
        </w:rPr>
        <w:t>cómo</w:t>
      </w:r>
      <w:r w:rsidR="002B331B" w:rsidRPr="002B331B">
        <w:rPr>
          <w:rFonts w:ascii="Times" w:hAnsi="Times" w:cs="Times"/>
        </w:rPr>
        <w:t xml:space="preserve"> incluso cuando consideramos las fallas muy probables (siempre ignorando el caso donde fall</w:t>
      </w:r>
      <w:r w:rsidR="002B331B">
        <w:rPr>
          <w:rFonts w:ascii="Times" w:hAnsi="Times" w:cs="Times"/>
        </w:rPr>
        <w:t>a</w:t>
      </w:r>
      <w:r w:rsidR="002B331B" w:rsidRPr="002B331B">
        <w:rPr>
          <w:rFonts w:ascii="Times" w:hAnsi="Times" w:cs="Times"/>
        </w:rPr>
        <w:t xml:space="preserve">n todos los sensores) la precisión ponderada de los modelos cae poco. Con </w:t>
      </w:r>
      <w:r w:rsidR="002B331B" w:rsidRPr="002B331B">
        <w:rPr>
          <w:rFonts w:ascii="Times" w:hAnsi="Times" w:cs="Times"/>
        </w:rPr>
        <w:t>ambas</w:t>
      </w:r>
      <w:r w:rsidR="002B331B" w:rsidRPr="002B331B">
        <w:rPr>
          <w:rFonts w:ascii="Times" w:hAnsi="Times" w:cs="Times"/>
        </w:rPr>
        <w:t xml:space="preserve"> distribuciones y para cualquier valor del </w:t>
      </w:r>
      <w:r w:rsidR="002B331B" w:rsidRPr="002B331B">
        <w:rPr>
          <w:rFonts w:ascii="Times" w:hAnsi="Times" w:cs="Times"/>
        </w:rPr>
        <w:t>parámetro</w:t>
      </w:r>
      <w:r w:rsidR="002B331B" w:rsidRPr="002B331B">
        <w:rPr>
          <w:rFonts w:ascii="Times" w:hAnsi="Times" w:cs="Times"/>
        </w:rPr>
        <w:t>, el orden de los modelos, de mejor a peor, es: Random Forest, Gradient Boosting, SVM,</w:t>
      </w:r>
      <w:r w:rsidR="00CB405C">
        <w:rPr>
          <w:rFonts w:ascii="Times" w:hAnsi="Times" w:cs="Times"/>
        </w:rPr>
        <w:t xml:space="preserve"> </w:t>
      </w:r>
      <w:r w:rsidR="002B331B" w:rsidRPr="002B331B">
        <w:rPr>
          <w:rFonts w:ascii="Times" w:hAnsi="Times" w:cs="Times"/>
        </w:rPr>
        <w:t>Regresión Logística.</w:t>
      </w:r>
    </w:p>
    <w:p w14:paraId="74D1B5FD" w14:textId="0AB0854E" w:rsidR="00805529" w:rsidRDefault="001F3E75" w:rsidP="00BD2A6A">
      <w:pPr>
        <w:pStyle w:val="Textoindependiente"/>
        <w:numPr>
          <w:ilvl w:val="0"/>
          <w:numId w:val="54"/>
        </w:numPr>
        <w:spacing w:before="120"/>
        <w:ind w:left="0" w:firstLine="284"/>
        <w:jc w:val="both"/>
        <w:rPr>
          <w:rFonts w:ascii="Times" w:hAnsi="Times" w:cs="Times"/>
        </w:rPr>
      </w:pPr>
      <w:r w:rsidRPr="00DD305B">
        <w:rPr>
          <w:rFonts w:ascii="Times" w:hAnsi="Times" w:cs="Times"/>
        </w:rPr>
        <w:t xml:space="preserve">En el gráfico de la Figura </w:t>
      </w:r>
      <w:r w:rsidR="00CF034A">
        <w:rPr>
          <w:rFonts w:ascii="Times" w:hAnsi="Times" w:cs="Times"/>
        </w:rPr>
        <w:t>10</w:t>
      </w:r>
      <w:r>
        <w:rPr>
          <w:rFonts w:ascii="Times" w:hAnsi="Times" w:cs="Times"/>
        </w:rPr>
        <w:t xml:space="preserve">, </w:t>
      </w:r>
      <w:r w:rsidRPr="001F3E75">
        <w:rPr>
          <w:rFonts w:ascii="Times" w:hAnsi="Times" w:cs="Times"/>
        </w:rPr>
        <w:t>podemos ver por qué incluso cuando el error es muy probable</w:t>
      </w:r>
      <w:r w:rsidR="0017497C">
        <w:rPr>
          <w:rFonts w:ascii="Times" w:hAnsi="Times" w:cs="Times"/>
        </w:rPr>
        <w:t>,</w:t>
      </w:r>
      <w:r w:rsidRPr="001F3E75">
        <w:rPr>
          <w:rFonts w:ascii="Times" w:hAnsi="Times" w:cs="Times"/>
        </w:rPr>
        <w:t xml:space="preserve"> los modelos se comport</w:t>
      </w:r>
      <w:r w:rsidR="0017497C">
        <w:rPr>
          <w:rFonts w:ascii="Times" w:hAnsi="Times" w:cs="Times"/>
        </w:rPr>
        <w:t>a</w:t>
      </w:r>
      <w:r w:rsidRPr="001F3E75">
        <w:rPr>
          <w:rFonts w:ascii="Times" w:hAnsi="Times" w:cs="Times"/>
        </w:rPr>
        <w:t xml:space="preserve">n bien. Notemos </w:t>
      </w:r>
      <w:r w:rsidR="0017497C" w:rsidRPr="001F3E75">
        <w:rPr>
          <w:rFonts w:ascii="Times" w:hAnsi="Times" w:cs="Times"/>
        </w:rPr>
        <w:t>que,</w:t>
      </w:r>
      <w:r w:rsidRPr="001F3E75">
        <w:rPr>
          <w:rFonts w:ascii="Times" w:hAnsi="Times" w:cs="Times"/>
        </w:rPr>
        <w:t xml:space="preserve"> con un solo sensor, en el peor de los casos, el Random Forest está cerca del 80% de precisión, y que el sensor Light por </w:t>
      </w:r>
      <w:r w:rsidR="0017497C" w:rsidRPr="001F3E75">
        <w:rPr>
          <w:rFonts w:ascii="Times" w:hAnsi="Times" w:cs="Times"/>
        </w:rPr>
        <w:t>sí</w:t>
      </w:r>
      <w:r w:rsidRPr="001F3E75">
        <w:rPr>
          <w:rFonts w:ascii="Times" w:hAnsi="Times" w:cs="Times"/>
        </w:rPr>
        <w:t xml:space="preserve"> s</w:t>
      </w:r>
      <w:r w:rsidR="0017497C">
        <w:rPr>
          <w:rFonts w:ascii="Times" w:hAnsi="Times" w:cs="Times"/>
        </w:rPr>
        <w:t>o</w:t>
      </w:r>
      <w:r w:rsidRPr="001F3E75">
        <w:rPr>
          <w:rFonts w:ascii="Times" w:hAnsi="Times" w:cs="Times"/>
        </w:rPr>
        <w:t>lo permite a todos los modelos una precisión mayor al 97%. Aunque haya varios sensores, cada uno por separado aporta mucha información sobre la variable a predecir</w:t>
      </w:r>
      <w:r w:rsidR="00A20754">
        <w:rPr>
          <w:rFonts w:ascii="Times" w:hAnsi="Times" w:cs="Times"/>
        </w:rPr>
        <w:t>.</w:t>
      </w:r>
    </w:p>
    <w:p w14:paraId="7BE6B92B" w14:textId="7E632E29" w:rsidR="00A20754" w:rsidRDefault="00127807" w:rsidP="00BD2A6A">
      <w:pPr>
        <w:pStyle w:val="Textoindependiente"/>
        <w:numPr>
          <w:ilvl w:val="0"/>
          <w:numId w:val="54"/>
        </w:numPr>
        <w:spacing w:before="120"/>
        <w:ind w:left="0" w:firstLine="284"/>
        <w:jc w:val="both"/>
        <w:rPr>
          <w:rFonts w:ascii="Times" w:hAnsi="Times" w:cs="Times"/>
        </w:rPr>
      </w:pPr>
      <w:r w:rsidRPr="00DD305B">
        <w:rPr>
          <w:rFonts w:ascii="Times" w:hAnsi="Times" w:cs="Times"/>
        </w:rPr>
        <w:t xml:space="preserve">En el gráfico de la Figura </w:t>
      </w:r>
      <w:r w:rsidR="00DF5EEF">
        <w:rPr>
          <w:rFonts w:ascii="Times" w:hAnsi="Times" w:cs="Times"/>
        </w:rPr>
        <w:t>11</w:t>
      </w:r>
      <w:r w:rsidR="002D669A">
        <w:rPr>
          <w:rFonts w:ascii="Times" w:hAnsi="Times" w:cs="Times"/>
        </w:rPr>
        <w:t xml:space="preserve">, </w:t>
      </w:r>
      <w:r w:rsidRPr="00127807">
        <w:rPr>
          <w:rFonts w:ascii="Times" w:hAnsi="Times" w:cs="Times"/>
        </w:rPr>
        <w:t xml:space="preserve">podemos ver una situación que se da tanto usando la distribución Binomial como la Poisson. Para la mayoría de </w:t>
      </w:r>
      <w:r w:rsidR="002D669A" w:rsidRPr="00127807">
        <w:rPr>
          <w:rFonts w:ascii="Times" w:hAnsi="Times" w:cs="Times"/>
        </w:rPr>
        <w:t>los valores</w:t>
      </w:r>
      <w:r w:rsidRPr="00127807">
        <w:rPr>
          <w:rFonts w:ascii="Times" w:hAnsi="Times" w:cs="Times"/>
        </w:rPr>
        <w:t xml:space="preserve"> de probabilidad de fallo y de la magnitud del ruido, el Random Forest es superior a los demás modelos. Sin embargo, hay una franja en</w:t>
      </w:r>
      <w:r w:rsidR="002D669A">
        <w:rPr>
          <w:rFonts w:ascii="Times" w:hAnsi="Times" w:cs="Times"/>
        </w:rPr>
        <w:t xml:space="preserve"> </w:t>
      </w:r>
      <w:r w:rsidRPr="00127807">
        <w:rPr>
          <w:rFonts w:ascii="Times" w:hAnsi="Times" w:cs="Times"/>
        </w:rPr>
        <w:t>torno a los errores bajos donde la regresión logística es llamativamente superior, y en una franja inmediatamente posterior el dominante es la SVM. No parece depender significativamente de la probabilidad de que los sensores fallen</w:t>
      </w:r>
      <w:r w:rsidR="00614273">
        <w:rPr>
          <w:rFonts w:ascii="Times" w:hAnsi="Times" w:cs="Times"/>
        </w:rPr>
        <w:t>.</w:t>
      </w:r>
    </w:p>
    <w:p w14:paraId="4C00FBF8" w14:textId="0F91959E" w:rsidR="00614273" w:rsidRDefault="00695B83" w:rsidP="00BD2A6A">
      <w:pPr>
        <w:pStyle w:val="Textoindependiente"/>
        <w:numPr>
          <w:ilvl w:val="0"/>
          <w:numId w:val="54"/>
        </w:numPr>
        <w:spacing w:before="120"/>
        <w:ind w:left="0" w:firstLine="284"/>
        <w:jc w:val="both"/>
        <w:rPr>
          <w:rFonts w:ascii="Times" w:hAnsi="Times" w:cs="Times"/>
        </w:rPr>
      </w:pPr>
      <w:r>
        <w:rPr>
          <w:rFonts w:ascii="Times" w:hAnsi="Times" w:cs="Times"/>
        </w:rPr>
        <w:t>Finalmente,</w:t>
      </w:r>
      <w:r w:rsidR="00A457A4">
        <w:rPr>
          <w:rFonts w:ascii="Times" w:hAnsi="Times" w:cs="Times"/>
        </w:rPr>
        <w:t xml:space="preserve"> para las gráficas de las figuras 1</w:t>
      </w:r>
      <w:r w:rsidR="00DF5EEF">
        <w:rPr>
          <w:rFonts w:ascii="Times" w:hAnsi="Times" w:cs="Times"/>
        </w:rPr>
        <w:t>2</w:t>
      </w:r>
      <w:r w:rsidR="00A457A4">
        <w:rPr>
          <w:rFonts w:ascii="Times" w:hAnsi="Times" w:cs="Times"/>
        </w:rPr>
        <w:t xml:space="preserve"> y 1</w:t>
      </w:r>
      <w:r w:rsidR="00DF5EEF">
        <w:rPr>
          <w:rFonts w:ascii="Times" w:hAnsi="Times" w:cs="Times"/>
        </w:rPr>
        <w:t>3</w:t>
      </w:r>
      <w:r w:rsidR="00A457A4">
        <w:rPr>
          <w:rFonts w:ascii="Times" w:hAnsi="Times" w:cs="Times"/>
        </w:rPr>
        <w:t xml:space="preserve">, </w:t>
      </w:r>
      <w:r w:rsidR="00FC6B0E" w:rsidRPr="00FC6B0E">
        <w:rPr>
          <w:rFonts w:ascii="Times" w:hAnsi="Times" w:cs="Times"/>
        </w:rPr>
        <w:t xml:space="preserve"> podemos </w:t>
      </w:r>
      <w:r>
        <w:rPr>
          <w:rFonts w:ascii="Times" w:hAnsi="Times" w:cs="Times"/>
        </w:rPr>
        <w:t>observar</w:t>
      </w:r>
      <w:r w:rsidR="00FC6B0E" w:rsidRPr="00FC6B0E">
        <w:rPr>
          <w:rFonts w:ascii="Times" w:hAnsi="Times" w:cs="Times"/>
        </w:rPr>
        <w:t xml:space="preserve"> que para cualquier valor de la magnitud del ruido y de la probabilidad de error todos los valores de la precisión de los distintos modelos están entre el 75% y el 100%, lo que se ve por un color rojo </w:t>
      </w:r>
      <w:r w:rsidRPr="00FC6B0E">
        <w:rPr>
          <w:rFonts w:ascii="Times" w:hAnsi="Times" w:cs="Times"/>
        </w:rPr>
        <w:t>sólido</w:t>
      </w:r>
      <w:r w:rsidR="00FC6B0E" w:rsidRPr="00FC6B0E">
        <w:rPr>
          <w:rFonts w:ascii="Times" w:hAnsi="Times" w:cs="Times"/>
        </w:rPr>
        <w:t xml:space="preserve">. Es llamativo ver que Gradient Boosting es el </w:t>
      </w:r>
      <w:r w:rsidRPr="00FC6B0E">
        <w:rPr>
          <w:rFonts w:ascii="Times" w:hAnsi="Times" w:cs="Times"/>
        </w:rPr>
        <w:t>único</w:t>
      </w:r>
      <w:r w:rsidR="00FC6B0E" w:rsidRPr="00FC6B0E">
        <w:rPr>
          <w:rFonts w:ascii="Times" w:hAnsi="Times" w:cs="Times"/>
        </w:rPr>
        <w:t xml:space="preserve"> que en una región tiene una precisión del orden de 60% a 80% (un rojo claro), y que es para errores poco </w:t>
      </w:r>
      <w:r w:rsidR="0041612C" w:rsidRPr="00FC6B0E">
        <w:rPr>
          <w:rFonts w:ascii="Times" w:hAnsi="Times" w:cs="Times"/>
        </w:rPr>
        <w:t>probables,</w:t>
      </w:r>
      <w:r w:rsidR="00FC6B0E" w:rsidRPr="00FC6B0E">
        <w:rPr>
          <w:rFonts w:ascii="Times" w:hAnsi="Times" w:cs="Times"/>
        </w:rPr>
        <w:t xml:space="preserve"> pero de gran magnitud.</w:t>
      </w:r>
    </w:p>
    <w:p w14:paraId="0EEFFBC4" w14:textId="77777777" w:rsidR="00C866D2" w:rsidRDefault="00EB68DE" w:rsidP="0041612C">
      <w:pPr>
        <w:pStyle w:val="Ttulo1erNivel"/>
        <w:numPr>
          <w:ilvl w:val="0"/>
          <w:numId w:val="29"/>
        </w:numPr>
        <w:ind w:left="0" w:firstLine="0"/>
      </w:pPr>
      <w:r>
        <w:t>Referencias</w:t>
      </w:r>
    </w:p>
    <w:p w14:paraId="3C1F2489" w14:textId="14A70E2A" w:rsidR="00F43C49" w:rsidRPr="00F43C49" w:rsidRDefault="002D012A" w:rsidP="00284058">
      <w:pPr>
        <w:pStyle w:val="References"/>
        <w:ind w:left="284" w:hanging="284"/>
      </w:pPr>
      <w:r>
        <w:t xml:space="preserve">[1] </w:t>
      </w:r>
      <w:r w:rsidR="00F43C49" w:rsidRPr="00F43C49">
        <w:t>Warden, P., &amp; Situnayake, D. (2019). TinyML: Machine Learning with Tensorflow Lite on Arduino and Ultra-Low-Power Microcontrollers. O’Reilly Media. D</w:t>
      </w:r>
      <w:r w:rsidR="007A0ED4">
        <w:t>.</w:t>
      </w:r>
    </w:p>
    <w:p w14:paraId="534028D9" w14:textId="67D71961" w:rsidR="00F43C49" w:rsidRDefault="006B6C83" w:rsidP="006B6C83">
      <w:pPr>
        <w:pStyle w:val="References"/>
        <w:ind w:left="284" w:hanging="284"/>
      </w:pPr>
      <w:r>
        <w:t>[</w:t>
      </w:r>
      <w:r>
        <w:t>2</w:t>
      </w:r>
      <w:r>
        <w:t>]</w:t>
      </w:r>
      <w:r>
        <w:t xml:space="preserve"> </w:t>
      </w:r>
      <w:r w:rsidR="008D60B7" w:rsidRPr="008D60B7">
        <w:t>Mark Lutz. O’ REILLY. Programming Python: Powerful Object-Oriented Programming 4th Edición D</w:t>
      </w:r>
      <w:r w:rsidR="007A0ED4">
        <w:t>.</w:t>
      </w:r>
    </w:p>
    <w:p w14:paraId="283D6E3D" w14:textId="62B2E118" w:rsidR="008E0647" w:rsidRPr="00EB14C4" w:rsidRDefault="00EB14C4" w:rsidP="00EB14C4">
      <w:pPr>
        <w:tabs>
          <w:tab w:val="left" w:pos="709"/>
        </w:tabs>
        <w:spacing w:after="120"/>
        <w:ind w:left="284" w:hanging="284"/>
        <w:jc w:val="both"/>
        <w:rPr>
          <w:sz w:val="18"/>
          <w:lang w:val="en-GB"/>
        </w:rPr>
      </w:pPr>
      <w:r>
        <w:rPr>
          <w:sz w:val="18"/>
          <w:lang w:val="en-GB"/>
        </w:rPr>
        <w:t xml:space="preserve">[3] </w:t>
      </w:r>
      <w:hyperlink r:id="rId30" w:history="1">
        <w:r w:rsidRPr="00515607">
          <w:rPr>
            <w:rStyle w:val="Hipervnculo"/>
            <w:sz w:val="18"/>
            <w:lang w:val="en-GB"/>
          </w:rPr>
          <w:t>https://www.kag</w:t>
        </w:r>
        <w:r w:rsidRPr="00515607">
          <w:rPr>
            <w:rStyle w:val="Hipervnculo"/>
            <w:sz w:val="18"/>
            <w:lang w:val="en-GB"/>
          </w:rPr>
          <w:t>g</w:t>
        </w:r>
        <w:r w:rsidRPr="00515607">
          <w:rPr>
            <w:rStyle w:val="Hipervnculo"/>
            <w:sz w:val="18"/>
            <w:lang w:val="en-GB"/>
          </w:rPr>
          <w:t>le.com/datasets/kukuroo3/room-occupancy-detection-data-iot-sensor</w:t>
        </w:r>
      </w:hyperlink>
    </w:p>
    <w:p w14:paraId="0EEFFBC7" w14:textId="01C87EF6" w:rsidR="00C866D2" w:rsidRDefault="00655E44" w:rsidP="0060746D">
      <w:pPr>
        <w:tabs>
          <w:tab w:val="left" w:pos="709"/>
        </w:tabs>
        <w:spacing w:after="120"/>
        <w:ind w:left="284" w:hanging="284"/>
        <w:jc w:val="both"/>
        <w:rPr>
          <w:sz w:val="18"/>
          <w:lang w:val="en-GB"/>
        </w:rPr>
      </w:pPr>
      <w:r>
        <w:rPr>
          <w:sz w:val="18"/>
          <w:lang w:val="en-GB"/>
        </w:rPr>
        <w:t>[</w:t>
      </w:r>
      <w:r w:rsidR="00AD7AB1">
        <w:rPr>
          <w:sz w:val="18"/>
          <w:lang w:val="en-GB"/>
        </w:rPr>
        <w:t>4</w:t>
      </w:r>
      <w:r>
        <w:rPr>
          <w:sz w:val="18"/>
          <w:lang w:val="en-GB"/>
        </w:rPr>
        <w:t xml:space="preserve">] </w:t>
      </w:r>
      <w:r w:rsidR="00AD7AB1">
        <w:rPr>
          <w:sz w:val="18"/>
          <w:lang w:val="en-GB"/>
        </w:rPr>
        <w:t xml:space="preserve"> </w:t>
      </w:r>
      <w:hyperlink r:id="rId31" w:history="1">
        <w:r w:rsidR="00AD7AB1" w:rsidRPr="00515607">
          <w:rPr>
            <w:rStyle w:val="Hipervnculo"/>
            <w:sz w:val="18"/>
            <w:szCs w:val="18"/>
            <w:lang w:val="en-GB"/>
          </w:rPr>
          <w:t>https://arxiv.org/pdf/</w:t>
        </w:r>
        <w:r w:rsidR="00AD7AB1" w:rsidRPr="00515607">
          <w:rPr>
            <w:rStyle w:val="Hipervnculo"/>
            <w:sz w:val="18"/>
            <w:szCs w:val="18"/>
            <w:lang w:val="en-GB"/>
          </w:rPr>
          <w:t>2</w:t>
        </w:r>
        <w:r w:rsidR="00AD7AB1" w:rsidRPr="00515607">
          <w:rPr>
            <w:rStyle w:val="Hipervnculo"/>
            <w:sz w:val="18"/>
            <w:szCs w:val="18"/>
            <w:lang w:val="en-GB"/>
          </w:rPr>
          <w:t>210.02144</w:t>
        </w:r>
      </w:hyperlink>
    </w:p>
    <w:p w14:paraId="7F517F17" w14:textId="45E66546" w:rsidR="001532C3" w:rsidRDefault="00655E44" w:rsidP="009F6C5A">
      <w:pPr>
        <w:tabs>
          <w:tab w:val="left" w:pos="709"/>
        </w:tabs>
        <w:spacing w:after="120"/>
        <w:ind w:left="284" w:hanging="284"/>
        <w:jc w:val="both"/>
        <w:rPr>
          <w:sz w:val="18"/>
          <w:lang w:val="en-GB"/>
        </w:rPr>
      </w:pPr>
      <w:r>
        <w:rPr>
          <w:sz w:val="18"/>
          <w:lang w:val="en-GB"/>
        </w:rPr>
        <w:t>[</w:t>
      </w:r>
      <w:r w:rsidR="001532C3">
        <w:rPr>
          <w:sz w:val="18"/>
          <w:lang w:val="en-GB"/>
        </w:rPr>
        <w:t>5</w:t>
      </w:r>
      <w:r>
        <w:rPr>
          <w:sz w:val="18"/>
          <w:lang w:val="en-GB"/>
        </w:rPr>
        <w:t xml:space="preserve">] </w:t>
      </w:r>
      <w:r w:rsidR="00C44390" w:rsidRPr="00C44390">
        <w:rPr>
          <w:sz w:val="18"/>
          <w:lang w:val="en-GB"/>
        </w:rPr>
        <w:t>Wen, Q., Zhou, S., Zhang, Y., Chen, Z., Ma, Z., Yan, J., &amp; Sun, L. (2020).</w:t>
      </w:r>
      <w:r w:rsidR="009F6C5A">
        <w:rPr>
          <w:sz w:val="18"/>
          <w:lang w:val="en-GB"/>
        </w:rPr>
        <w:t xml:space="preserve"> </w:t>
      </w:r>
      <w:r w:rsidR="003517D1" w:rsidRPr="003517D1">
        <w:rPr>
          <w:sz w:val="18"/>
          <w:lang w:val="en-GB"/>
        </w:rPr>
        <w:t>Proceedings of the 29th ACM International Conference on Information &amp; Knowledge Management (CIKM 2020).</w:t>
      </w:r>
    </w:p>
    <w:p w14:paraId="1ED3D048" w14:textId="4D4FF2AC" w:rsidR="005D2E62" w:rsidRPr="0078449E" w:rsidRDefault="001D5E98" w:rsidP="005D2E62">
      <w:pPr>
        <w:tabs>
          <w:tab w:val="left" w:pos="709"/>
        </w:tabs>
        <w:spacing w:after="120"/>
        <w:ind w:left="284" w:hanging="284"/>
        <w:jc w:val="both"/>
        <w:rPr>
          <w:rStyle w:val="Hipervnculo"/>
          <w:color w:val="auto"/>
          <w:sz w:val="18"/>
          <w:szCs w:val="18"/>
          <w:u w:val="none"/>
          <w:lang w:val="en-GB"/>
        </w:rPr>
      </w:pPr>
      <w:r w:rsidRPr="009203DA">
        <w:rPr>
          <w:sz w:val="18"/>
          <w:lang w:val="en-GB"/>
        </w:rPr>
        <w:t>[</w:t>
      </w:r>
      <w:r w:rsidR="005D2E62">
        <w:rPr>
          <w:sz w:val="18"/>
          <w:lang w:val="en-GB"/>
        </w:rPr>
        <w:t>6</w:t>
      </w:r>
      <w:r w:rsidRPr="009203DA">
        <w:rPr>
          <w:sz w:val="18"/>
          <w:lang w:val="en-GB"/>
        </w:rPr>
        <w:t>]</w:t>
      </w:r>
      <w:r w:rsidR="002A6534">
        <w:rPr>
          <w:sz w:val="18"/>
          <w:lang w:val="en-GB"/>
        </w:rPr>
        <w:t xml:space="preserve"> </w:t>
      </w:r>
      <w:hyperlink r:id="rId32" w:history="1">
        <w:r w:rsidR="005D2E62" w:rsidRPr="0078449E">
          <w:rPr>
            <w:rStyle w:val="Hipervnculo"/>
            <w:sz w:val="18"/>
            <w:szCs w:val="18"/>
            <w:lang w:val="en-GB"/>
          </w:rPr>
          <w:t>https://scikit-lear</w:t>
        </w:r>
        <w:r w:rsidR="005D2E62" w:rsidRPr="0078449E">
          <w:rPr>
            <w:rStyle w:val="Hipervnculo"/>
            <w:sz w:val="18"/>
            <w:szCs w:val="18"/>
            <w:lang w:val="en-GB"/>
          </w:rPr>
          <w:t>n</w:t>
        </w:r>
        <w:r w:rsidR="005D2E62" w:rsidRPr="0078449E">
          <w:rPr>
            <w:rStyle w:val="Hipervnculo"/>
            <w:sz w:val="18"/>
            <w:szCs w:val="18"/>
            <w:lang w:val="en-GB"/>
          </w:rPr>
          <w:t>.org/stable/</w:t>
        </w:r>
      </w:hyperlink>
      <w:r w:rsidR="005D2E62" w:rsidRPr="0078449E">
        <w:rPr>
          <w:rStyle w:val="Hipervnculo"/>
          <w:color w:val="auto"/>
          <w:sz w:val="18"/>
          <w:szCs w:val="18"/>
          <w:u w:val="none"/>
          <w:lang w:val="en-GB"/>
        </w:rPr>
        <w:t xml:space="preserve"> </w:t>
      </w:r>
    </w:p>
    <w:p w14:paraId="4A4E256B" w14:textId="41F579F3" w:rsidR="001C242A" w:rsidRDefault="001C242A" w:rsidP="009C5ED4">
      <w:pPr>
        <w:pStyle w:val="References"/>
        <w:ind w:left="284" w:hanging="284"/>
        <w:rPr>
          <w:rStyle w:val="Hipervnculo"/>
          <w:color w:val="auto"/>
          <w:u w:val="none"/>
          <w:lang w:val="en-GB"/>
        </w:rPr>
      </w:pPr>
      <w:r>
        <w:rPr>
          <w:rStyle w:val="Hipervnculo"/>
          <w:color w:val="auto"/>
          <w:u w:val="none"/>
          <w:lang w:val="en-GB"/>
        </w:rPr>
        <w:t xml:space="preserve">[7] </w:t>
      </w:r>
      <w:r w:rsidR="00693E12" w:rsidRPr="00693E12">
        <w:rPr>
          <w:rStyle w:val="Hipervnculo"/>
          <w:color w:val="auto"/>
          <w:u w:val="none"/>
          <w:lang w:val="en-GB"/>
        </w:rPr>
        <w:t>An Introduction to Statistical Learning: with Applications in R" by Gareth James, Daniela Witten, Trevor Hastie, and Robert Tibshirani</w:t>
      </w:r>
      <w:r w:rsidR="007A0ED4">
        <w:rPr>
          <w:rStyle w:val="Hipervnculo"/>
          <w:color w:val="auto"/>
          <w:u w:val="none"/>
          <w:lang w:val="en-GB"/>
        </w:rPr>
        <w:t>.</w:t>
      </w:r>
    </w:p>
    <w:p w14:paraId="4BE13FD0" w14:textId="015445B5" w:rsidR="00C935D5" w:rsidRDefault="007D7BC4" w:rsidP="009C5ED4">
      <w:pPr>
        <w:pStyle w:val="References"/>
        <w:ind w:left="284" w:hanging="284"/>
        <w:rPr>
          <w:rStyle w:val="Hipervnculo"/>
          <w:color w:val="auto"/>
          <w:u w:val="none"/>
          <w:lang w:val="en-GB"/>
        </w:rPr>
      </w:pPr>
      <w:r>
        <w:rPr>
          <w:rStyle w:val="Hipervnculo"/>
          <w:color w:val="auto"/>
          <w:u w:val="none"/>
          <w:lang w:val="en-GB"/>
        </w:rPr>
        <w:t xml:space="preserve">[8] </w:t>
      </w:r>
      <w:r w:rsidRPr="007D7BC4">
        <w:rPr>
          <w:rStyle w:val="Hipervnculo"/>
          <w:color w:val="auto"/>
          <w:u w:val="none"/>
          <w:lang w:val="en-GB"/>
        </w:rPr>
        <w:t>Tree-based Machine Learning Algorithms: Decision Trees, Random Forests, and Boosting Edición Kindle D</w:t>
      </w:r>
      <w:r w:rsidR="007A0ED4">
        <w:rPr>
          <w:rStyle w:val="Hipervnculo"/>
          <w:color w:val="auto"/>
          <w:u w:val="none"/>
          <w:lang w:val="en-GB"/>
        </w:rPr>
        <w:t>.</w:t>
      </w:r>
    </w:p>
    <w:p w14:paraId="12D5E824" w14:textId="125B454B" w:rsidR="00F97528" w:rsidRDefault="00F97528" w:rsidP="009C5ED4">
      <w:pPr>
        <w:pStyle w:val="References"/>
        <w:ind w:left="284" w:hanging="284"/>
        <w:rPr>
          <w:rStyle w:val="Hipervnculo"/>
          <w:color w:val="auto"/>
          <w:u w:val="none"/>
          <w:lang w:val="en-GB"/>
        </w:rPr>
      </w:pPr>
      <w:r>
        <w:rPr>
          <w:rStyle w:val="Hipervnculo"/>
          <w:color w:val="auto"/>
          <w:u w:val="none"/>
          <w:lang w:val="en-GB"/>
        </w:rPr>
        <w:t xml:space="preserve">[9] </w:t>
      </w:r>
      <w:r w:rsidRPr="00F97528">
        <w:rPr>
          <w:rStyle w:val="Hipervnculo"/>
          <w:color w:val="auto"/>
          <w:u w:val="none"/>
          <w:lang w:val="en-GB"/>
        </w:rPr>
        <w:t>Cristianini, N., &amp; Shawe-Taylor, J. (2000). An Introduction to Support Vector Machines and Other Kernel-Based Learning Methods. Cambridge University Press.</w:t>
      </w:r>
    </w:p>
    <w:p w14:paraId="73B8B0CC" w14:textId="3195ABDC" w:rsidR="00560232" w:rsidRDefault="00560232" w:rsidP="00560232">
      <w:pPr>
        <w:pStyle w:val="References"/>
        <w:ind w:left="284" w:hanging="284"/>
      </w:pPr>
      <w:r w:rsidRPr="009203DA">
        <w:rPr>
          <w:rStyle w:val="Hipervnculo"/>
          <w:color w:val="auto"/>
          <w:u w:val="none"/>
          <w:lang w:val="en-GB"/>
        </w:rPr>
        <w:t>[</w:t>
      </w:r>
      <w:r w:rsidR="00F97528">
        <w:rPr>
          <w:rStyle w:val="Hipervnculo"/>
          <w:color w:val="auto"/>
          <w:u w:val="none"/>
          <w:lang w:val="en-GB"/>
        </w:rPr>
        <w:t>10</w:t>
      </w:r>
      <w:r w:rsidRPr="009203DA">
        <w:rPr>
          <w:rStyle w:val="Hipervnculo"/>
          <w:color w:val="auto"/>
          <w:u w:val="none"/>
          <w:lang w:val="en-GB"/>
        </w:rPr>
        <w:t>]</w:t>
      </w:r>
      <w:r w:rsidRPr="00560232">
        <w:t xml:space="preserve"> </w:t>
      </w:r>
      <w:r w:rsidR="009F469B" w:rsidRPr="009F469B">
        <w:t>Hastie, T., Tibshirani, R., &amp; Friedman, J. (2009). The Elements of Statistical Learning: Data Mining, Inference, and Prediction (2nd ed.). Springer.</w:t>
      </w:r>
    </w:p>
    <w:p w14:paraId="5FDDBDA9" w14:textId="0D5F4EDA" w:rsidR="00933C72" w:rsidRDefault="00933C72" w:rsidP="00FD76DE">
      <w:pPr>
        <w:pStyle w:val="References"/>
        <w:ind w:left="284" w:hanging="284"/>
        <w:rPr>
          <w:rStyle w:val="Hipervnculo"/>
          <w:color w:val="auto"/>
          <w:u w:val="none"/>
          <w:lang w:val="en-GB"/>
        </w:rPr>
      </w:pPr>
      <w:r w:rsidRPr="00FD76DE">
        <w:rPr>
          <w:rStyle w:val="Hipervnculo"/>
          <w:color w:val="auto"/>
          <w:u w:val="none"/>
          <w:lang w:val="en-GB"/>
        </w:rPr>
        <w:t xml:space="preserve">[11] </w:t>
      </w:r>
      <w:r w:rsidRPr="00FD76DE">
        <w:rPr>
          <w:rStyle w:val="Hipervnculo"/>
          <w:color w:val="auto"/>
          <w:u w:val="none"/>
          <w:lang w:val="en-GB"/>
        </w:rPr>
        <w:t>Goodfellow, I., Bengio, Y., &amp; Courville, A. (2016).</w:t>
      </w:r>
      <w:r w:rsidRPr="00FD76DE">
        <w:rPr>
          <w:rStyle w:val="Hipervnculo"/>
          <w:color w:val="auto"/>
          <w:u w:val="none"/>
          <w:lang w:val="en-GB"/>
        </w:rPr>
        <w:t xml:space="preserve"> </w:t>
      </w:r>
      <w:r w:rsidRPr="00FD76DE">
        <w:rPr>
          <w:rStyle w:val="Hipervnculo"/>
          <w:color w:val="auto"/>
          <w:u w:val="none"/>
          <w:lang w:val="en-GB"/>
        </w:rPr>
        <w:t>Deep Learning.</w:t>
      </w:r>
      <w:r w:rsidRPr="00FD76DE">
        <w:rPr>
          <w:rStyle w:val="Hipervnculo"/>
          <w:color w:val="auto"/>
          <w:u w:val="none"/>
          <w:lang w:val="en-GB"/>
        </w:rPr>
        <w:t xml:space="preserve"> </w:t>
      </w:r>
      <w:r w:rsidRPr="00FD76DE">
        <w:rPr>
          <w:rStyle w:val="Hipervnculo"/>
          <w:color w:val="auto"/>
          <w:u w:val="none"/>
          <w:lang w:val="en-GB"/>
        </w:rPr>
        <w:t>MIT Press.</w:t>
      </w:r>
      <w:r w:rsidR="00FD76DE" w:rsidRPr="00FD76DE">
        <w:rPr>
          <w:rStyle w:val="Hipervnculo"/>
          <w:color w:val="auto"/>
          <w:u w:val="none"/>
          <w:lang w:val="en-GB"/>
        </w:rPr>
        <w:t xml:space="preserve"> </w:t>
      </w:r>
      <w:r w:rsidRPr="00FD76DE">
        <w:rPr>
          <w:rStyle w:val="Hipervnculo"/>
          <w:color w:val="auto"/>
          <w:u w:val="none"/>
          <w:lang w:val="en-GB"/>
        </w:rPr>
        <w:t>ISBN: 978-0262035613</w:t>
      </w:r>
      <w:r w:rsidR="00936364">
        <w:rPr>
          <w:rStyle w:val="Hipervnculo"/>
          <w:color w:val="auto"/>
          <w:u w:val="none"/>
          <w:lang w:val="en-GB"/>
        </w:rPr>
        <w:t>.</w:t>
      </w:r>
    </w:p>
    <w:p w14:paraId="46D1A735" w14:textId="42BD4489" w:rsidR="00936364" w:rsidRDefault="00936364" w:rsidP="00FD76DE">
      <w:pPr>
        <w:pStyle w:val="References"/>
        <w:ind w:left="284" w:hanging="284"/>
        <w:rPr>
          <w:rStyle w:val="Hipervnculo"/>
          <w:color w:val="auto"/>
          <w:u w:val="none"/>
          <w:lang w:val="en-GB"/>
        </w:rPr>
      </w:pPr>
      <w:r>
        <w:rPr>
          <w:rStyle w:val="Hipervnculo"/>
          <w:color w:val="auto"/>
          <w:u w:val="none"/>
          <w:lang w:val="en-GB"/>
        </w:rPr>
        <w:t xml:space="preserve">[12] </w:t>
      </w:r>
      <w:r w:rsidRPr="00936364">
        <w:rPr>
          <w:rStyle w:val="Hipervnculo"/>
          <w:color w:val="auto"/>
          <w:u w:val="none"/>
          <w:lang w:val="en-GB"/>
        </w:rPr>
        <w:t>Cowell, F. A. (2011).</w:t>
      </w:r>
      <w:r w:rsidR="007F5E1E">
        <w:rPr>
          <w:rStyle w:val="Hipervnculo"/>
          <w:color w:val="auto"/>
          <w:u w:val="none"/>
          <w:lang w:val="en-GB"/>
        </w:rPr>
        <w:t xml:space="preserve"> </w:t>
      </w:r>
      <w:r w:rsidR="007F5E1E" w:rsidRPr="007F5E1E">
        <w:rPr>
          <w:rStyle w:val="Hipervnculo"/>
          <w:color w:val="auto"/>
          <w:u w:val="none"/>
          <w:lang w:val="en-GB"/>
        </w:rPr>
        <w:t>Measuring Inequality (3rd Edition).</w:t>
      </w:r>
      <w:r w:rsidR="007F5E1E">
        <w:rPr>
          <w:rStyle w:val="Hipervnculo"/>
          <w:color w:val="auto"/>
          <w:u w:val="none"/>
          <w:lang w:val="en-GB"/>
        </w:rPr>
        <w:t xml:space="preserve"> </w:t>
      </w:r>
      <w:r w:rsidR="007F5E1E" w:rsidRPr="007F5E1E">
        <w:rPr>
          <w:rStyle w:val="Hipervnculo"/>
          <w:color w:val="auto"/>
          <w:u w:val="none"/>
          <w:lang w:val="en-GB"/>
        </w:rPr>
        <w:t>Oxford University Press.</w:t>
      </w:r>
      <w:r w:rsidR="00CF4FFB">
        <w:rPr>
          <w:rStyle w:val="Hipervnculo"/>
          <w:color w:val="auto"/>
          <w:u w:val="none"/>
          <w:lang w:val="en-GB"/>
        </w:rPr>
        <w:t xml:space="preserve"> </w:t>
      </w:r>
      <w:r w:rsidR="00CF4FFB" w:rsidRPr="00CF4FFB">
        <w:rPr>
          <w:rStyle w:val="Hipervnculo"/>
          <w:color w:val="auto"/>
          <w:u w:val="none"/>
          <w:lang w:val="en-GB"/>
        </w:rPr>
        <w:t>ISBN: 978-0199594030</w:t>
      </w:r>
      <w:r w:rsidR="00CF4FFB">
        <w:rPr>
          <w:rStyle w:val="Hipervnculo"/>
          <w:color w:val="auto"/>
          <w:u w:val="none"/>
          <w:lang w:val="en-GB"/>
        </w:rPr>
        <w:t>.</w:t>
      </w:r>
    </w:p>
    <w:p w14:paraId="4684A9D9" w14:textId="55C35C7B" w:rsidR="00CF4FFB" w:rsidRDefault="00CF4FFB" w:rsidP="00FD76DE">
      <w:pPr>
        <w:pStyle w:val="References"/>
        <w:ind w:left="284" w:hanging="284"/>
        <w:rPr>
          <w:rStyle w:val="Hipervnculo"/>
          <w:color w:val="auto"/>
          <w:u w:val="none"/>
          <w:lang w:val="en-GB"/>
        </w:rPr>
      </w:pPr>
      <w:r>
        <w:rPr>
          <w:rStyle w:val="Hipervnculo"/>
          <w:color w:val="auto"/>
          <w:u w:val="none"/>
          <w:lang w:val="en-GB"/>
        </w:rPr>
        <w:t xml:space="preserve">[13] </w:t>
      </w:r>
      <w:r w:rsidR="000472C4" w:rsidRPr="000472C4">
        <w:rPr>
          <w:rStyle w:val="Hipervnculo"/>
          <w:color w:val="auto"/>
          <w:u w:val="none"/>
          <w:lang w:val="en-GB"/>
        </w:rPr>
        <w:t>Chang, C. C., &amp; Lin, C. J. (2011).</w:t>
      </w:r>
      <w:r w:rsidR="00551759">
        <w:rPr>
          <w:rStyle w:val="Hipervnculo"/>
          <w:color w:val="auto"/>
          <w:u w:val="none"/>
          <w:lang w:val="en-GB"/>
        </w:rPr>
        <w:t xml:space="preserve"> </w:t>
      </w:r>
      <w:r w:rsidR="00551759" w:rsidRPr="00551759">
        <w:rPr>
          <w:rStyle w:val="Hipervnculo"/>
          <w:color w:val="auto"/>
          <w:u w:val="none"/>
          <w:lang w:val="en-GB"/>
        </w:rPr>
        <w:t>LIBSVM: A Library for Support Vector Machines.</w:t>
      </w:r>
      <w:r w:rsidR="00DB77AD">
        <w:rPr>
          <w:rStyle w:val="Hipervnculo"/>
          <w:color w:val="auto"/>
          <w:u w:val="none"/>
          <w:lang w:val="en-GB"/>
        </w:rPr>
        <w:t xml:space="preserve"> </w:t>
      </w:r>
      <w:r w:rsidR="00DB77AD" w:rsidRPr="00DB77AD">
        <w:rPr>
          <w:rStyle w:val="Hipervnculo"/>
          <w:color w:val="auto"/>
          <w:u w:val="none"/>
          <w:lang w:val="en-GB"/>
        </w:rPr>
        <w:t>ACM Transactions on Intelligent Systems and Technology (TIST), 2(3), 1-27.</w:t>
      </w:r>
    </w:p>
    <w:p w14:paraId="5D5E7F3F" w14:textId="28F942E5" w:rsidR="00A14C80" w:rsidRDefault="00A14C80" w:rsidP="00FD76DE">
      <w:pPr>
        <w:pStyle w:val="References"/>
        <w:ind w:left="284" w:hanging="284"/>
        <w:rPr>
          <w:rStyle w:val="Hipervnculo"/>
          <w:color w:val="auto"/>
          <w:u w:val="none"/>
          <w:lang w:val="en-GB"/>
        </w:rPr>
      </w:pPr>
      <w:r>
        <w:rPr>
          <w:rStyle w:val="Hipervnculo"/>
          <w:color w:val="auto"/>
          <w:u w:val="none"/>
          <w:lang w:val="en-GB"/>
        </w:rPr>
        <w:t xml:space="preserve">[14] </w:t>
      </w:r>
      <w:r w:rsidRPr="00A14C80">
        <w:rPr>
          <w:rStyle w:val="Hipervnculo"/>
          <w:color w:val="auto"/>
          <w:u w:val="none"/>
          <w:lang w:val="en-GB"/>
        </w:rPr>
        <w:t>Buhmann, M. D. (2003).</w:t>
      </w:r>
      <w:r w:rsidR="00F121DB">
        <w:rPr>
          <w:rStyle w:val="Hipervnculo"/>
          <w:color w:val="auto"/>
          <w:u w:val="none"/>
          <w:lang w:val="en-GB"/>
        </w:rPr>
        <w:t xml:space="preserve"> </w:t>
      </w:r>
      <w:r w:rsidR="00F121DB" w:rsidRPr="00F121DB">
        <w:rPr>
          <w:rStyle w:val="Hipervnculo"/>
          <w:color w:val="auto"/>
          <w:u w:val="none"/>
          <w:lang w:val="en-GB"/>
        </w:rPr>
        <w:t>Radial Basis Functions: Theory and Implementations.</w:t>
      </w:r>
      <w:r w:rsidR="00F121DB">
        <w:rPr>
          <w:rStyle w:val="Hipervnculo"/>
          <w:color w:val="auto"/>
          <w:u w:val="none"/>
          <w:lang w:val="en-GB"/>
        </w:rPr>
        <w:t xml:space="preserve"> </w:t>
      </w:r>
      <w:r w:rsidR="00F121DB" w:rsidRPr="00F121DB">
        <w:rPr>
          <w:rStyle w:val="Hipervnculo"/>
          <w:color w:val="auto"/>
          <w:u w:val="none"/>
          <w:lang w:val="en-GB"/>
        </w:rPr>
        <w:t>Cambridge University Press.</w:t>
      </w:r>
    </w:p>
    <w:p w14:paraId="5BCD0FCE" w14:textId="16F52FB2" w:rsidR="000B2854" w:rsidRDefault="000B2854" w:rsidP="00FD76DE">
      <w:pPr>
        <w:pStyle w:val="References"/>
        <w:ind w:left="284" w:hanging="284"/>
        <w:rPr>
          <w:rStyle w:val="Hipervnculo"/>
          <w:color w:val="auto"/>
          <w:u w:val="none"/>
          <w:lang w:val="en-GB"/>
        </w:rPr>
      </w:pPr>
      <w:r>
        <w:rPr>
          <w:rStyle w:val="Hipervnculo"/>
          <w:color w:val="auto"/>
          <w:u w:val="none"/>
          <w:lang w:val="en-GB"/>
        </w:rPr>
        <w:t xml:space="preserve">[15] </w:t>
      </w:r>
      <w:r w:rsidR="00A67E1A">
        <w:t>April Speight</w:t>
      </w:r>
      <w:r w:rsidR="00A67E1A">
        <w:rPr>
          <w:rStyle w:val="Hipervnculo"/>
          <w:color w:val="auto"/>
          <w:u w:val="none"/>
          <w:lang w:val="en-GB"/>
        </w:rPr>
        <w:t xml:space="preserve">. </w:t>
      </w:r>
      <w:r w:rsidRPr="000B2854">
        <w:rPr>
          <w:rStyle w:val="Hipervnculo"/>
          <w:color w:val="auto"/>
          <w:u w:val="none"/>
          <w:lang w:val="en-GB"/>
        </w:rPr>
        <w:t>Visual Studio Code for Python Programmers</w:t>
      </w:r>
      <w:r>
        <w:rPr>
          <w:rStyle w:val="Hipervnculo"/>
          <w:color w:val="auto"/>
          <w:u w:val="none"/>
          <w:lang w:val="en-GB"/>
        </w:rPr>
        <w:t xml:space="preserve">. </w:t>
      </w:r>
      <w:r w:rsidR="00A67E1A">
        <w:rPr>
          <w:rStyle w:val="Hipervnculo"/>
          <w:color w:val="auto"/>
          <w:u w:val="none"/>
          <w:lang w:val="en-GB"/>
        </w:rPr>
        <w:t xml:space="preserve">2020. </w:t>
      </w:r>
      <w:r w:rsidR="00167CF7" w:rsidRPr="00167CF7">
        <w:rPr>
          <w:rStyle w:val="Hipervnculo"/>
          <w:color w:val="auto"/>
          <w:u w:val="none"/>
          <w:lang w:val="en-GB"/>
        </w:rPr>
        <w:t>Wiley</w:t>
      </w:r>
      <w:r w:rsidR="00167CF7">
        <w:rPr>
          <w:rStyle w:val="Hipervnculo"/>
          <w:color w:val="auto"/>
          <w:u w:val="none"/>
          <w:lang w:val="en-GB"/>
        </w:rPr>
        <w:t>.</w:t>
      </w:r>
    </w:p>
    <w:p w14:paraId="6E646043" w14:textId="5695F658" w:rsidR="00167CF7" w:rsidRDefault="00167CF7" w:rsidP="00FD76DE">
      <w:pPr>
        <w:pStyle w:val="References"/>
        <w:ind w:left="284" w:hanging="284"/>
        <w:rPr>
          <w:rStyle w:val="Hipervnculo"/>
          <w:color w:val="auto"/>
          <w:u w:val="none"/>
          <w:lang w:val="en-GB"/>
        </w:rPr>
      </w:pPr>
      <w:r>
        <w:rPr>
          <w:rStyle w:val="Hipervnculo"/>
          <w:color w:val="auto"/>
          <w:u w:val="none"/>
          <w:lang w:val="en-GB"/>
        </w:rPr>
        <w:t xml:space="preserve">[16] </w:t>
      </w:r>
      <w:r w:rsidR="007D5B4B" w:rsidRPr="007D5B4B">
        <w:rPr>
          <w:rStyle w:val="Hipervnculo"/>
          <w:color w:val="auto"/>
          <w:u w:val="none"/>
          <w:lang w:val="en-GB"/>
        </w:rPr>
        <w:t>J. Crick and T. Mitchener,</w:t>
      </w:r>
      <w:r w:rsidR="00D31C96" w:rsidRPr="00D31C96">
        <w:t xml:space="preserve"> </w:t>
      </w:r>
      <w:r w:rsidR="00D31C96" w:rsidRPr="00D31C96">
        <w:rPr>
          <w:rStyle w:val="Hipervnculo"/>
          <w:color w:val="auto"/>
          <w:u w:val="none"/>
          <w:lang w:val="en-GB"/>
        </w:rPr>
        <w:t>"Python Virtual Environments: A Practical Overview for Researchers and Developers,"</w:t>
      </w:r>
      <w:r w:rsidR="00D31C96">
        <w:rPr>
          <w:rStyle w:val="Hipervnculo"/>
          <w:color w:val="auto"/>
          <w:u w:val="none"/>
          <w:lang w:val="en-GB"/>
        </w:rPr>
        <w:t xml:space="preserve"> </w:t>
      </w:r>
      <w:r w:rsidR="00D31C96" w:rsidRPr="00D31C96">
        <w:rPr>
          <w:rStyle w:val="Hipervnculo"/>
          <w:color w:val="auto"/>
          <w:u w:val="none"/>
          <w:lang w:val="en-GB"/>
        </w:rPr>
        <w:t>Journal of Open Research Software, vol. 7, no. 1, p. 30, 2019.</w:t>
      </w:r>
    </w:p>
    <w:p w14:paraId="7BB8487E" w14:textId="447F4E09" w:rsidR="00133914" w:rsidRDefault="00133914" w:rsidP="00FD76DE">
      <w:pPr>
        <w:pStyle w:val="References"/>
        <w:ind w:left="284" w:hanging="284"/>
        <w:rPr>
          <w:rStyle w:val="Hipervnculo"/>
          <w:color w:val="auto"/>
          <w:u w:val="none"/>
          <w:lang w:val="en-GB"/>
        </w:rPr>
      </w:pPr>
      <w:r>
        <w:rPr>
          <w:rStyle w:val="Hipervnculo"/>
          <w:color w:val="auto"/>
          <w:u w:val="none"/>
          <w:lang w:val="en-GB"/>
        </w:rPr>
        <w:t>[17]</w:t>
      </w:r>
      <w:r w:rsidR="008B2222">
        <w:rPr>
          <w:rStyle w:val="Hipervnculo"/>
          <w:color w:val="auto"/>
          <w:u w:val="none"/>
          <w:lang w:val="en-GB"/>
        </w:rPr>
        <w:t xml:space="preserve"> </w:t>
      </w:r>
      <w:hyperlink r:id="rId33" w:history="1">
        <w:r w:rsidR="008B2222" w:rsidRPr="00515607">
          <w:rPr>
            <w:rStyle w:val="Hipervnculo"/>
            <w:lang w:val="en-GB"/>
          </w:rPr>
          <w:t>https://jupyter.org/</w:t>
        </w:r>
      </w:hyperlink>
    </w:p>
    <w:p w14:paraId="46669C0C" w14:textId="27DA29BF" w:rsidR="001B5CD7" w:rsidRDefault="00B07FF3" w:rsidP="009C5ED4">
      <w:pPr>
        <w:pStyle w:val="References"/>
        <w:ind w:left="284" w:hanging="284"/>
        <w:rPr>
          <w:rStyle w:val="Hipervnculo"/>
          <w:lang w:val="en-GB"/>
        </w:rPr>
      </w:pPr>
      <w:r w:rsidRPr="00A146ED">
        <w:rPr>
          <w:rStyle w:val="Hipervnculo"/>
          <w:color w:val="auto"/>
          <w:u w:val="none"/>
          <w:lang w:val="en-GB"/>
        </w:rPr>
        <w:t>[</w:t>
      </w:r>
      <w:r w:rsidR="008B2222">
        <w:rPr>
          <w:rStyle w:val="Hipervnculo"/>
          <w:color w:val="auto"/>
          <w:u w:val="none"/>
          <w:lang w:val="en-GB"/>
        </w:rPr>
        <w:t>1</w:t>
      </w:r>
      <w:r w:rsidRPr="00A146ED">
        <w:rPr>
          <w:rStyle w:val="Hipervnculo"/>
          <w:color w:val="auto"/>
          <w:u w:val="none"/>
          <w:lang w:val="en-GB"/>
        </w:rPr>
        <w:t xml:space="preserve">8] </w:t>
      </w:r>
      <w:hyperlink r:id="rId34" w:history="1">
        <w:r w:rsidRPr="00D9290E">
          <w:rPr>
            <w:rStyle w:val="Hipervnculo"/>
            <w:lang w:val="en-GB"/>
          </w:rPr>
          <w:t>https://ubuntu.com/desktop/wsl</w:t>
        </w:r>
      </w:hyperlink>
    </w:p>
    <w:p w14:paraId="2F829B5D" w14:textId="1E8F711E" w:rsidR="008F5DD2" w:rsidRDefault="00B90C20" w:rsidP="009C5ED4">
      <w:pPr>
        <w:pStyle w:val="References"/>
        <w:ind w:left="284" w:hanging="284"/>
        <w:rPr>
          <w:rStyle w:val="Hipervnculo"/>
          <w:color w:val="auto"/>
          <w:u w:val="none"/>
          <w:lang w:val="es-AR"/>
        </w:rPr>
      </w:pPr>
      <w:r w:rsidRPr="00A67B3F">
        <w:rPr>
          <w:rStyle w:val="Hipervnculo"/>
          <w:color w:val="auto"/>
          <w:u w:val="none"/>
          <w:lang w:val="es-AR"/>
        </w:rPr>
        <w:t>[1</w:t>
      </w:r>
      <w:r w:rsidR="00A67B3F" w:rsidRPr="00A67B3F">
        <w:rPr>
          <w:rStyle w:val="Hipervnculo"/>
          <w:color w:val="auto"/>
          <w:u w:val="none"/>
          <w:lang w:val="es-AR"/>
        </w:rPr>
        <w:t>9</w:t>
      </w:r>
      <w:r w:rsidR="001563AF">
        <w:rPr>
          <w:rStyle w:val="Hipervnculo"/>
          <w:color w:val="auto"/>
          <w:u w:val="none"/>
          <w:lang w:val="es-AR"/>
        </w:rPr>
        <w:t>] Repositorio del trabajo</w:t>
      </w:r>
    </w:p>
    <w:p w14:paraId="0803B033" w14:textId="3DF9BEB0" w:rsidR="001563AF" w:rsidRDefault="001563AF" w:rsidP="009C5ED4">
      <w:pPr>
        <w:pStyle w:val="References"/>
        <w:ind w:left="284" w:hanging="284"/>
        <w:rPr>
          <w:rStyle w:val="Hipervnculo"/>
          <w:color w:val="auto"/>
          <w:u w:val="none"/>
          <w:lang w:val="es-AR"/>
        </w:rPr>
      </w:pPr>
      <w:r>
        <w:rPr>
          <w:rStyle w:val="Hipervnculo"/>
          <w:color w:val="auto"/>
          <w:u w:val="none"/>
          <w:lang w:val="es-AR"/>
        </w:rPr>
        <w:t xml:space="preserve">[20] </w:t>
      </w:r>
      <w:hyperlink r:id="rId35" w:history="1">
        <w:r w:rsidR="00966E7E" w:rsidRPr="00515607">
          <w:rPr>
            <w:rStyle w:val="Hipervnculo"/>
            <w:lang w:val="es-AR"/>
          </w:rPr>
          <w:t>https://pandas.pydata.org/</w:t>
        </w:r>
      </w:hyperlink>
    </w:p>
    <w:p w14:paraId="37142AF2" w14:textId="6FAC3ECC" w:rsidR="009C2A6C" w:rsidRDefault="009C2A6C" w:rsidP="009C5ED4">
      <w:pPr>
        <w:pStyle w:val="References"/>
        <w:ind w:left="284" w:hanging="284"/>
        <w:rPr>
          <w:rStyle w:val="Hipervnculo"/>
          <w:lang w:val="en-GB"/>
        </w:rPr>
      </w:pPr>
      <w:r w:rsidRPr="00A67B3F">
        <w:rPr>
          <w:rStyle w:val="Hipervnculo"/>
          <w:color w:val="auto"/>
          <w:u w:val="none"/>
          <w:lang w:val="es-AR"/>
        </w:rPr>
        <w:t>[</w:t>
      </w:r>
      <w:r w:rsidR="001563AF">
        <w:rPr>
          <w:rStyle w:val="Hipervnculo"/>
          <w:color w:val="auto"/>
          <w:u w:val="none"/>
          <w:lang w:val="es-AR"/>
        </w:rPr>
        <w:t>21</w:t>
      </w:r>
      <w:r w:rsidRPr="00A67B3F">
        <w:rPr>
          <w:rStyle w:val="Hipervnculo"/>
          <w:color w:val="auto"/>
          <w:u w:val="none"/>
          <w:lang w:val="es-AR"/>
        </w:rPr>
        <w:t xml:space="preserve">] </w:t>
      </w:r>
      <w:hyperlink r:id="rId36" w:history="1">
        <w:r w:rsidR="000408B4" w:rsidRPr="00A67B3F">
          <w:rPr>
            <w:rStyle w:val="Hipervnculo"/>
            <w:lang w:val="es-AR"/>
          </w:rPr>
          <w:t>https://numpy.org/</w:t>
        </w:r>
      </w:hyperlink>
    </w:p>
    <w:p w14:paraId="1BA190E3" w14:textId="51FE4E65" w:rsidR="00837B08" w:rsidRDefault="00837B08" w:rsidP="009C5ED4">
      <w:pPr>
        <w:pStyle w:val="References"/>
        <w:ind w:left="284" w:hanging="284"/>
        <w:rPr>
          <w:rStyle w:val="Hipervnculo"/>
          <w:u w:val="none"/>
          <w:lang w:val="en-GB"/>
        </w:rPr>
      </w:pPr>
      <w:r w:rsidRPr="00B40E4C">
        <w:rPr>
          <w:rStyle w:val="Hipervnculo"/>
          <w:color w:val="auto"/>
          <w:u w:val="none"/>
          <w:lang w:val="en-GB"/>
        </w:rPr>
        <w:t>[22]</w:t>
      </w:r>
      <w:r>
        <w:rPr>
          <w:rStyle w:val="Hipervnculo"/>
          <w:u w:val="none"/>
          <w:lang w:val="en-GB"/>
        </w:rPr>
        <w:t xml:space="preserve"> </w:t>
      </w:r>
      <w:hyperlink r:id="rId37" w:history="1">
        <w:r w:rsidR="00B40E4C" w:rsidRPr="00515607">
          <w:rPr>
            <w:rStyle w:val="Hipervnculo"/>
            <w:lang w:val="en-GB"/>
          </w:rPr>
          <w:t>https://tqdm.github.io/</w:t>
        </w:r>
      </w:hyperlink>
    </w:p>
    <w:p w14:paraId="34FBDF97" w14:textId="4659B801" w:rsidR="000408B4" w:rsidRDefault="000408B4" w:rsidP="00B27638">
      <w:pPr>
        <w:pStyle w:val="References"/>
        <w:ind w:left="284" w:hanging="284"/>
        <w:rPr>
          <w:rStyle w:val="Hipervnculo"/>
          <w:lang w:val="en-GB"/>
        </w:rPr>
      </w:pPr>
      <w:r w:rsidRPr="00837B08">
        <w:rPr>
          <w:rStyle w:val="Hipervnculo"/>
          <w:color w:val="auto"/>
          <w:u w:val="none"/>
          <w:lang w:val="en-GB"/>
        </w:rPr>
        <w:t>[</w:t>
      </w:r>
      <w:r w:rsidR="00837B08" w:rsidRPr="00837B08">
        <w:rPr>
          <w:rStyle w:val="Hipervnculo"/>
          <w:color w:val="auto"/>
          <w:u w:val="none"/>
          <w:lang w:val="en-GB"/>
        </w:rPr>
        <w:t>23</w:t>
      </w:r>
      <w:r w:rsidRPr="00837B08">
        <w:rPr>
          <w:rStyle w:val="Hipervnculo"/>
          <w:color w:val="auto"/>
          <w:u w:val="none"/>
          <w:lang w:val="en-GB"/>
        </w:rPr>
        <w:t>]</w:t>
      </w:r>
      <w:r w:rsidR="00B27638" w:rsidRPr="00837B08">
        <w:rPr>
          <w:rStyle w:val="Hipervnculo"/>
          <w:color w:val="auto"/>
          <w:u w:val="none"/>
          <w:lang w:val="en-GB"/>
        </w:rPr>
        <w:t xml:space="preserve"> </w:t>
      </w:r>
      <w:hyperlink r:id="rId38" w:history="1">
        <w:r w:rsidR="00B27638" w:rsidRPr="00837B08">
          <w:rPr>
            <w:rStyle w:val="Hipervnculo"/>
            <w:lang w:val="en-GB"/>
          </w:rPr>
          <w:t>https://matplotlib.org/3.5.3/api/_as</w:t>
        </w:r>
        <w:r w:rsidR="00B27638" w:rsidRPr="00837B08">
          <w:rPr>
            <w:rStyle w:val="Hipervnculo"/>
            <w:lang w:val="en-GB"/>
          </w:rPr>
          <w:t>_</w:t>
        </w:r>
        <w:r w:rsidR="00B27638" w:rsidRPr="00837B08">
          <w:rPr>
            <w:rStyle w:val="Hipervnculo"/>
            <w:lang w:val="en-GB"/>
          </w:rPr>
          <w:t>gen/matplotlib.pyplot.html</w:t>
        </w:r>
      </w:hyperlink>
    </w:p>
    <w:p w14:paraId="3824B170" w14:textId="70C3DF86" w:rsidR="00B40E4C" w:rsidRDefault="00D54EE0" w:rsidP="00B27638">
      <w:pPr>
        <w:pStyle w:val="References"/>
        <w:ind w:left="284" w:hanging="284"/>
        <w:rPr>
          <w:rStyle w:val="Hipervnculo"/>
          <w:color w:val="auto"/>
          <w:u w:val="none"/>
          <w:lang w:val="en-GB"/>
        </w:rPr>
      </w:pPr>
      <w:r>
        <w:rPr>
          <w:rStyle w:val="Hipervnculo"/>
          <w:color w:val="auto"/>
          <w:u w:val="none"/>
          <w:lang w:val="en-GB"/>
        </w:rPr>
        <w:t xml:space="preserve">[24] </w:t>
      </w:r>
      <w:hyperlink r:id="rId39" w:history="1">
        <w:r w:rsidRPr="00515607">
          <w:rPr>
            <w:rStyle w:val="Hipervnculo"/>
            <w:lang w:val="en-GB"/>
          </w:rPr>
          <w:t>https://seaborn.pydata.org/</w:t>
        </w:r>
      </w:hyperlink>
    </w:p>
    <w:p w14:paraId="08BE4067" w14:textId="694DB956" w:rsidR="00D54EE0" w:rsidRDefault="00174B90" w:rsidP="00B27638">
      <w:pPr>
        <w:pStyle w:val="References"/>
        <w:ind w:left="284" w:hanging="284"/>
        <w:rPr>
          <w:rStyle w:val="Hipervnculo"/>
          <w:color w:val="auto"/>
          <w:u w:val="none"/>
          <w:lang w:val="en-GB"/>
        </w:rPr>
      </w:pPr>
      <w:r>
        <w:rPr>
          <w:rStyle w:val="Hipervnculo"/>
          <w:color w:val="auto"/>
          <w:u w:val="none"/>
          <w:lang w:val="en-GB"/>
        </w:rPr>
        <w:t xml:space="preserve">[25] </w:t>
      </w:r>
      <w:hyperlink r:id="rId40" w:history="1">
        <w:r w:rsidR="001533DA" w:rsidRPr="00515607">
          <w:rPr>
            <w:rStyle w:val="Hipervnculo"/>
            <w:lang w:val="en-GB"/>
          </w:rPr>
          <w:t>https://matplotlib.org/sta</w:t>
        </w:r>
        <w:r w:rsidR="001533DA" w:rsidRPr="00515607">
          <w:rPr>
            <w:rStyle w:val="Hipervnculo"/>
            <w:lang w:val="en-GB"/>
          </w:rPr>
          <w:t>b</w:t>
        </w:r>
        <w:r w:rsidR="001533DA" w:rsidRPr="00515607">
          <w:rPr>
            <w:rStyle w:val="Hipervnculo"/>
            <w:lang w:val="en-GB"/>
          </w:rPr>
          <w:t>le/api/_as_gen/mpl_toolkits.axes_grid1.inset_locator.inset_axes.html</w:t>
        </w:r>
      </w:hyperlink>
    </w:p>
    <w:p w14:paraId="5D467376" w14:textId="7348C7B1" w:rsidR="001533DA" w:rsidRDefault="001533DA" w:rsidP="00B27638">
      <w:pPr>
        <w:pStyle w:val="References"/>
        <w:ind w:left="284" w:hanging="284"/>
        <w:rPr>
          <w:rStyle w:val="Hipervnculo"/>
          <w:color w:val="auto"/>
          <w:u w:val="none"/>
          <w:lang w:val="en-GB"/>
        </w:rPr>
      </w:pPr>
      <w:r>
        <w:rPr>
          <w:rStyle w:val="Hipervnculo"/>
          <w:color w:val="auto"/>
          <w:u w:val="none"/>
          <w:lang w:val="en-GB"/>
        </w:rPr>
        <w:t>[26]</w:t>
      </w:r>
      <w:r w:rsidR="00316248" w:rsidRPr="00316248">
        <w:t xml:space="preserve"> </w:t>
      </w:r>
      <w:hyperlink r:id="rId41" w:history="1">
        <w:r w:rsidR="00316248" w:rsidRPr="00515607">
          <w:rPr>
            <w:rStyle w:val="Hipervnculo"/>
            <w:lang w:val="en-GB"/>
          </w:rPr>
          <w:t>https://ipython.readthedocs.io/en/stable/api/generated/IPython.display.html</w:t>
        </w:r>
      </w:hyperlink>
    </w:p>
    <w:p w14:paraId="62E61FA1" w14:textId="0859272E" w:rsidR="00316248" w:rsidRDefault="002B3B23" w:rsidP="00B27638">
      <w:pPr>
        <w:pStyle w:val="References"/>
        <w:ind w:left="284" w:hanging="284"/>
        <w:rPr>
          <w:rStyle w:val="Hipervnculo"/>
          <w:color w:val="auto"/>
          <w:u w:val="none"/>
          <w:lang w:val="en-GB"/>
        </w:rPr>
      </w:pPr>
      <w:r>
        <w:rPr>
          <w:rStyle w:val="Hipervnculo"/>
          <w:color w:val="auto"/>
          <w:u w:val="none"/>
          <w:lang w:val="en-GB"/>
        </w:rPr>
        <w:t xml:space="preserve">[27] </w:t>
      </w:r>
      <w:hyperlink r:id="rId42" w:history="1">
        <w:r w:rsidRPr="00515607">
          <w:rPr>
            <w:rStyle w:val="Hipervnculo"/>
            <w:lang w:val="en-GB"/>
          </w:rPr>
          <w:t>https://docs.python.org/es/3/library/random.html</w:t>
        </w:r>
      </w:hyperlink>
    </w:p>
    <w:p w14:paraId="363A37CC" w14:textId="4D502471" w:rsidR="002B3B23" w:rsidRDefault="00DC1693" w:rsidP="00B27638">
      <w:pPr>
        <w:pStyle w:val="References"/>
        <w:ind w:left="284" w:hanging="284"/>
        <w:rPr>
          <w:rStyle w:val="Hipervnculo"/>
          <w:color w:val="auto"/>
          <w:u w:val="none"/>
          <w:lang w:val="en-GB"/>
        </w:rPr>
      </w:pPr>
      <w:r>
        <w:rPr>
          <w:rStyle w:val="Hipervnculo"/>
          <w:color w:val="auto"/>
          <w:u w:val="none"/>
          <w:lang w:val="en-GB"/>
        </w:rPr>
        <w:t xml:space="preserve">[28] </w:t>
      </w:r>
      <w:hyperlink r:id="rId43" w:history="1">
        <w:r w:rsidR="001770E3" w:rsidRPr="00515607">
          <w:rPr>
            <w:rStyle w:val="Hipervnculo"/>
            <w:lang w:val="en-GB"/>
          </w:rPr>
          <w:t>https://joblib.readthedocs.io/en/stable/</w:t>
        </w:r>
      </w:hyperlink>
    </w:p>
    <w:p w14:paraId="02606B1B" w14:textId="29895974" w:rsidR="00644453" w:rsidRDefault="001770E3" w:rsidP="001770E3">
      <w:pPr>
        <w:pStyle w:val="References"/>
        <w:ind w:left="284" w:hanging="284"/>
        <w:rPr>
          <w:rStyle w:val="Hipervnculo"/>
          <w:color w:val="auto"/>
          <w:u w:val="none"/>
          <w:lang w:val="en-GB"/>
        </w:rPr>
      </w:pPr>
      <w:r>
        <w:rPr>
          <w:rStyle w:val="Hipervnculo"/>
          <w:color w:val="auto"/>
          <w:u w:val="none"/>
          <w:lang w:val="en-GB"/>
        </w:rPr>
        <w:t>[29]</w:t>
      </w:r>
      <w:r w:rsidR="00EB7F61" w:rsidRPr="00EB7F61">
        <w:t xml:space="preserve"> </w:t>
      </w:r>
      <w:r w:rsidR="00EB7F61" w:rsidRPr="00EB7F61">
        <w:rPr>
          <w:rStyle w:val="Hipervnculo"/>
          <w:color w:val="auto"/>
          <w:u w:val="none"/>
          <w:lang w:val="en-GB"/>
        </w:rPr>
        <w:t>Blitzstein, J. K., &amp; Hwang, J. (2014). Introduction to Probability. Chapman &amp; Hall/CRC.</w:t>
      </w:r>
    </w:p>
    <w:p w14:paraId="5AE0B159" w14:textId="6FB23D37" w:rsidR="00EB7F61" w:rsidRDefault="00EB7F61" w:rsidP="001770E3">
      <w:pPr>
        <w:pStyle w:val="References"/>
        <w:ind w:left="284" w:hanging="284"/>
        <w:rPr>
          <w:rStyle w:val="Hipervnculo"/>
          <w:color w:val="auto"/>
          <w:u w:val="none"/>
          <w:lang w:val="en-GB"/>
        </w:rPr>
      </w:pPr>
      <w:r>
        <w:rPr>
          <w:rStyle w:val="Hipervnculo"/>
          <w:color w:val="auto"/>
          <w:u w:val="none"/>
          <w:lang w:val="en-GB"/>
        </w:rPr>
        <w:t xml:space="preserve">[30] </w:t>
      </w:r>
      <w:r w:rsidR="008234DE" w:rsidRPr="008234DE">
        <w:rPr>
          <w:rStyle w:val="Hipervnculo"/>
          <w:color w:val="auto"/>
          <w:u w:val="none"/>
          <w:lang w:val="en-GB"/>
        </w:rPr>
        <w:t>Ross, S. M. (2014). Introduction to Probability Models (11th ed.). Academic Press.</w:t>
      </w:r>
    </w:p>
    <w:p w14:paraId="184B2E62" w14:textId="77777777" w:rsidR="0052483E" w:rsidRPr="00B90C20" w:rsidRDefault="0052483E" w:rsidP="009C5ED4">
      <w:pPr>
        <w:pStyle w:val="References"/>
        <w:ind w:left="284" w:hanging="284"/>
        <w:rPr>
          <w:rStyle w:val="Hipervnculo"/>
          <w:color w:val="auto"/>
          <w:u w:val="none"/>
          <w:lang w:val="en-GB"/>
        </w:rPr>
      </w:pPr>
    </w:p>
    <w:p w14:paraId="03E1809F" w14:textId="77777777" w:rsidR="008F5DD2" w:rsidRDefault="008F5DD2" w:rsidP="00A40F29">
      <w:pPr>
        <w:pStyle w:val="References"/>
        <w:spacing w:after="0"/>
        <w:ind w:firstLine="0"/>
        <w:rPr>
          <w:rStyle w:val="Hipervnculo"/>
          <w:lang w:val="en-GB"/>
        </w:rPr>
      </w:pPr>
    </w:p>
    <w:p w14:paraId="208811D8" w14:textId="77777777" w:rsidR="00B07FF3" w:rsidRPr="00437A0A" w:rsidRDefault="00B07FF3" w:rsidP="00A40F29">
      <w:pPr>
        <w:pStyle w:val="References"/>
        <w:spacing w:after="0"/>
        <w:ind w:firstLine="0"/>
        <w:rPr>
          <w:rStyle w:val="Hipervnculo"/>
          <w:lang w:val="en-GB"/>
        </w:rPr>
      </w:pPr>
    </w:p>
    <w:p w14:paraId="5D0A6CB1" w14:textId="77777777" w:rsidR="005F26CC" w:rsidRPr="005268E6" w:rsidRDefault="005F26CC" w:rsidP="007614BE">
      <w:pPr>
        <w:tabs>
          <w:tab w:val="left" w:pos="709"/>
        </w:tabs>
        <w:spacing w:before="120"/>
        <w:ind w:right="38"/>
        <w:jc w:val="both"/>
        <w:rPr>
          <w:sz w:val="18"/>
          <w:lang w:val="en-GB"/>
        </w:rPr>
      </w:pPr>
    </w:p>
    <w:p w14:paraId="0EEFFBE0" w14:textId="79F33828" w:rsidR="00C866D2" w:rsidRPr="003276C5" w:rsidRDefault="00C866D2" w:rsidP="002D08EE">
      <w:pPr>
        <w:tabs>
          <w:tab w:val="left" w:pos="692"/>
        </w:tabs>
        <w:spacing w:before="80"/>
        <w:rPr>
          <w:sz w:val="18"/>
          <w:lang w:val="en-GB"/>
        </w:rPr>
      </w:pPr>
    </w:p>
    <w:sectPr w:rsidR="00C866D2" w:rsidRPr="003276C5" w:rsidSect="002F5BD6">
      <w:pgSz w:w="11910" w:h="16840"/>
      <w:pgMar w:top="1418" w:right="992" w:bottom="1418" w:left="992" w:header="720" w:footer="720" w:gutter="0"/>
      <w:cols w:num="2" w:space="720" w:equalWidth="0">
        <w:col w:w="4780" w:space="255"/>
        <w:col w:w="4891"/>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NeueLT Std Lt Cn">
    <w:altName w:val="Arial Narrow"/>
    <w:panose1 w:val="00000000000000000000"/>
    <w:charset w:val="00"/>
    <w:family w:val="swiss"/>
    <w:notTrueType/>
    <w:pitch w:val="variable"/>
    <w:sig w:usb0="800000AF" w:usb1="4000204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771A"/>
    <w:multiLevelType w:val="hybridMultilevel"/>
    <w:tmpl w:val="1242AB6C"/>
    <w:lvl w:ilvl="0" w:tplc="C63C669C">
      <w:start w:val="7"/>
      <w:numFmt w:val="decimal"/>
      <w:lvlText w:val="%1"/>
      <w:lvlJc w:val="left"/>
      <w:pPr>
        <w:ind w:left="379" w:hanging="229"/>
      </w:pPr>
      <w:rPr>
        <w:rFonts w:ascii="Times New Roman" w:eastAsia="Times New Roman" w:hAnsi="Times New Roman" w:cs="Times New Roman" w:hint="default"/>
        <w:b/>
        <w:bCs/>
        <w:w w:val="100"/>
        <w:sz w:val="24"/>
        <w:szCs w:val="24"/>
        <w:lang w:val="es-ES" w:eastAsia="en-US" w:bidi="ar-SA"/>
      </w:rPr>
    </w:lvl>
    <w:lvl w:ilvl="1" w:tplc="D5165EA8">
      <w:start w:val="1"/>
      <w:numFmt w:val="decimal"/>
      <w:lvlText w:val="[%2]"/>
      <w:lvlJc w:val="left"/>
      <w:pPr>
        <w:ind w:left="151" w:hanging="269"/>
      </w:pPr>
      <w:rPr>
        <w:rFonts w:ascii="Times New Roman" w:eastAsia="Times New Roman" w:hAnsi="Times New Roman" w:cs="Times New Roman" w:hint="default"/>
        <w:w w:val="100"/>
        <w:sz w:val="18"/>
        <w:szCs w:val="18"/>
        <w:lang w:val="en-GB" w:eastAsia="en-US" w:bidi="ar-SA"/>
      </w:rPr>
    </w:lvl>
    <w:lvl w:ilvl="2" w:tplc="0892132E">
      <w:numFmt w:val="bullet"/>
      <w:lvlText w:val="•"/>
      <w:lvlJc w:val="left"/>
      <w:pPr>
        <w:ind w:left="885" w:hanging="269"/>
      </w:pPr>
      <w:rPr>
        <w:rFonts w:hint="default"/>
        <w:lang w:val="es-ES" w:eastAsia="en-US" w:bidi="ar-SA"/>
      </w:rPr>
    </w:lvl>
    <w:lvl w:ilvl="3" w:tplc="0A688068">
      <w:numFmt w:val="bullet"/>
      <w:lvlText w:val="•"/>
      <w:lvlJc w:val="left"/>
      <w:pPr>
        <w:ind w:left="1391" w:hanging="269"/>
      </w:pPr>
      <w:rPr>
        <w:rFonts w:hint="default"/>
        <w:lang w:val="es-ES" w:eastAsia="en-US" w:bidi="ar-SA"/>
      </w:rPr>
    </w:lvl>
    <w:lvl w:ilvl="4" w:tplc="A9F471B0">
      <w:numFmt w:val="bullet"/>
      <w:lvlText w:val="•"/>
      <w:lvlJc w:val="left"/>
      <w:pPr>
        <w:ind w:left="1897" w:hanging="269"/>
      </w:pPr>
      <w:rPr>
        <w:rFonts w:hint="default"/>
        <w:lang w:val="es-ES" w:eastAsia="en-US" w:bidi="ar-SA"/>
      </w:rPr>
    </w:lvl>
    <w:lvl w:ilvl="5" w:tplc="D91A41E8">
      <w:numFmt w:val="bullet"/>
      <w:lvlText w:val="•"/>
      <w:lvlJc w:val="left"/>
      <w:pPr>
        <w:ind w:left="2402" w:hanging="269"/>
      </w:pPr>
      <w:rPr>
        <w:rFonts w:hint="default"/>
        <w:lang w:val="es-ES" w:eastAsia="en-US" w:bidi="ar-SA"/>
      </w:rPr>
    </w:lvl>
    <w:lvl w:ilvl="6" w:tplc="E5A0DB06">
      <w:numFmt w:val="bullet"/>
      <w:lvlText w:val="•"/>
      <w:lvlJc w:val="left"/>
      <w:pPr>
        <w:ind w:left="2908" w:hanging="269"/>
      </w:pPr>
      <w:rPr>
        <w:rFonts w:hint="default"/>
        <w:lang w:val="es-ES" w:eastAsia="en-US" w:bidi="ar-SA"/>
      </w:rPr>
    </w:lvl>
    <w:lvl w:ilvl="7" w:tplc="33D26734">
      <w:numFmt w:val="bullet"/>
      <w:lvlText w:val="•"/>
      <w:lvlJc w:val="left"/>
      <w:pPr>
        <w:ind w:left="3414" w:hanging="269"/>
      </w:pPr>
      <w:rPr>
        <w:rFonts w:hint="default"/>
        <w:lang w:val="es-ES" w:eastAsia="en-US" w:bidi="ar-SA"/>
      </w:rPr>
    </w:lvl>
    <w:lvl w:ilvl="8" w:tplc="A73E91F2">
      <w:numFmt w:val="bullet"/>
      <w:lvlText w:val="•"/>
      <w:lvlJc w:val="left"/>
      <w:pPr>
        <w:ind w:left="3920" w:hanging="269"/>
      </w:pPr>
      <w:rPr>
        <w:rFonts w:hint="default"/>
        <w:lang w:val="es-ES" w:eastAsia="en-US" w:bidi="ar-SA"/>
      </w:rPr>
    </w:lvl>
  </w:abstractNum>
  <w:abstractNum w:abstractNumId="1" w15:restartNumberingAfterBreak="0">
    <w:nsid w:val="04F60F6E"/>
    <w:multiLevelType w:val="multilevel"/>
    <w:tmpl w:val="DAC65A5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DA6570"/>
    <w:multiLevelType w:val="multilevel"/>
    <w:tmpl w:val="4280850C"/>
    <w:styleLink w:val="Estilo1"/>
    <w:lvl w:ilvl="0">
      <w:start w:val="3"/>
      <w:numFmt w:val="decimal"/>
      <w:lvlText w:val="%1."/>
      <w:lvlJc w:val="left"/>
      <w:pPr>
        <w:ind w:left="360" w:hanging="360"/>
      </w:pPr>
      <w:rPr>
        <w:rFonts w:hint="default"/>
      </w:rPr>
    </w:lvl>
    <w:lvl w:ilvl="1">
      <w:start w:val="9"/>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4551F4"/>
    <w:multiLevelType w:val="multilevel"/>
    <w:tmpl w:val="77C643CC"/>
    <w:lvl w:ilvl="0">
      <w:start w:val="3"/>
      <w:numFmt w:val="decimal"/>
      <w:lvlText w:val="%1"/>
      <w:lvlJc w:val="left"/>
      <w:pPr>
        <w:ind w:left="360" w:hanging="360"/>
      </w:pPr>
      <w:rPr>
        <w:rFonts w:ascii="Times New Roman" w:eastAsia="Times New Roman" w:hAnsi="Times New Roman" w:cs="Times New Roman" w:hint="default"/>
        <w:b/>
        <w:bCs/>
        <w:w w:val="100"/>
        <w:sz w:val="24"/>
        <w:szCs w:val="24"/>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E25ADB"/>
    <w:multiLevelType w:val="hybridMultilevel"/>
    <w:tmpl w:val="786424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A616402"/>
    <w:multiLevelType w:val="multilevel"/>
    <w:tmpl w:val="6D14F9F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C1C4E7B"/>
    <w:multiLevelType w:val="multilevel"/>
    <w:tmpl w:val="28CC9918"/>
    <w:lvl w:ilvl="0">
      <w:start w:val="6"/>
      <w:numFmt w:val="decimal"/>
      <w:lvlText w:val="%1"/>
      <w:lvlJc w:val="left"/>
      <w:pPr>
        <w:ind w:left="151" w:hanging="474"/>
      </w:pPr>
      <w:rPr>
        <w:rFonts w:hint="default"/>
        <w:lang w:val="es-ES" w:eastAsia="en-US" w:bidi="ar-SA"/>
      </w:rPr>
    </w:lvl>
    <w:lvl w:ilvl="1">
      <w:start w:val="2"/>
      <w:numFmt w:val="decimal"/>
      <w:lvlText w:val="%1.%2"/>
      <w:lvlJc w:val="left"/>
      <w:pPr>
        <w:ind w:left="151" w:hanging="474"/>
      </w:pPr>
      <w:rPr>
        <w:rFonts w:hint="default"/>
        <w:lang w:val="es-ES" w:eastAsia="en-US" w:bidi="ar-SA"/>
      </w:rPr>
    </w:lvl>
    <w:lvl w:ilvl="2">
      <w:start w:val="3"/>
      <w:numFmt w:val="decimal"/>
      <w:lvlText w:val="%1.%2.%3"/>
      <w:lvlJc w:val="left"/>
      <w:pPr>
        <w:ind w:left="151" w:hanging="474"/>
      </w:pPr>
      <w:rPr>
        <w:rFonts w:ascii="Times New Roman" w:eastAsia="Times New Roman" w:hAnsi="Times New Roman" w:cs="Times New Roman" w:hint="default"/>
        <w:b/>
        <w:bCs/>
        <w:spacing w:val="0"/>
        <w:w w:val="99"/>
        <w:sz w:val="20"/>
        <w:szCs w:val="20"/>
        <w:lang w:val="es-ES" w:eastAsia="en-US" w:bidi="ar-SA"/>
      </w:rPr>
    </w:lvl>
    <w:lvl w:ilvl="3">
      <w:start w:val="1"/>
      <w:numFmt w:val="decimal"/>
      <w:lvlText w:val="%4."/>
      <w:lvlJc w:val="left"/>
      <w:pPr>
        <w:ind w:left="1099" w:hanging="360"/>
      </w:pPr>
      <w:rPr>
        <w:rFonts w:ascii="Times New Roman" w:eastAsia="Times New Roman" w:hAnsi="Times New Roman" w:cs="Times New Roman" w:hint="default"/>
        <w:spacing w:val="0"/>
        <w:w w:val="99"/>
        <w:sz w:val="20"/>
        <w:szCs w:val="20"/>
        <w:lang w:val="es-ES" w:eastAsia="en-US" w:bidi="ar-SA"/>
      </w:rPr>
    </w:lvl>
    <w:lvl w:ilvl="4">
      <w:numFmt w:val="bullet"/>
      <w:lvlText w:val="•"/>
      <w:lvlJc w:val="left"/>
      <w:pPr>
        <w:ind w:left="760" w:hanging="360"/>
      </w:pPr>
      <w:rPr>
        <w:rFonts w:hint="default"/>
        <w:lang w:val="es-ES" w:eastAsia="en-US" w:bidi="ar-SA"/>
      </w:rPr>
    </w:lvl>
    <w:lvl w:ilvl="5">
      <w:numFmt w:val="bullet"/>
      <w:lvlText w:val="•"/>
      <w:lvlJc w:val="left"/>
      <w:pPr>
        <w:ind w:left="590" w:hanging="360"/>
      </w:pPr>
      <w:rPr>
        <w:rFonts w:hint="default"/>
        <w:lang w:val="es-ES" w:eastAsia="en-US" w:bidi="ar-SA"/>
      </w:rPr>
    </w:lvl>
    <w:lvl w:ilvl="6">
      <w:numFmt w:val="bullet"/>
      <w:lvlText w:val="•"/>
      <w:lvlJc w:val="left"/>
      <w:pPr>
        <w:ind w:left="420" w:hanging="360"/>
      </w:pPr>
      <w:rPr>
        <w:rFonts w:hint="default"/>
        <w:lang w:val="es-ES" w:eastAsia="en-US" w:bidi="ar-SA"/>
      </w:rPr>
    </w:lvl>
    <w:lvl w:ilvl="7">
      <w:numFmt w:val="bullet"/>
      <w:lvlText w:val="•"/>
      <w:lvlJc w:val="left"/>
      <w:pPr>
        <w:ind w:left="251" w:hanging="360"/>
      </w:pPr>
      <w:rPr>
        <w:rFonts w:hint="default"/>
        <w:lang w:val="es-ES" w:eastAsia="en-US" w:bidi="ar-SA"/>
      </w:rPr>
    </w:lvl>
    <w:lvl w:ilvl="8">
      <w:numFmt w:val="bullet"/>
      <w:lvlText w:val="•"/>
      <w:lvlJc w:val="left"/>
      <w:pPr>
        <w:ind w:left="81" w:hanging="360"/>
      </w:pPr>
      <w:rPr>
        <w:rFonts w:hint="default"/>
        <w:lang w:val="es-ES" w:eastAsia="en-US" w:bidi="ar-SA"/>
      </w:rPr>
    </w:lvl>
  </w:abstractNum>
  <w:abstractNum w:abstractNumId="7" w15:restartNumberingAfterBreak="0">
    <w:nsid w:val="0D20465D"/>
    <w:multiLevelType w:val="hybridMultilevel"/>
    <w:tmpl w:val="5000A4B4"/>
    <w:lvl w:ilvl="0" w:tplc="2C0A0001">
      <w:start w:val="1"/>
      <w:numFmt w:val="bullet"/>
      <w:lvlText w:val=""/>
      <w:lvlJc w:val="left"/>
      <w:pPr>
        <w:ind w:left="1722" w:hanging="360"/>
      </w:pPr>
      <w:rPr>
        <w:rFonts w:ascii="Symbol" w:hAnsi="Symbol" w:hint="default"/>
      </w:rPr>
    </w:lvl>
    <w:lvl w:ilvl="1" w:tplc="2C0A0003" w:tentative="1">
      <w:start w:val="1"/>
      <w:numFmt w:val="bullet"/>
      <w:lvlText w:val="o"/>
      <w:lvlJc w:val="left"/>
      <w:pPr>
        <w:ind w:left="2442" w:hanging="360"/>
      </w:pPr>
      <w:rPr>
        <w:rFonts w:ascii="Courier New" w:hAnsi="Courier New" w:cs="Courier New" w:hint="default"/>
      </w:rPr>
    </w:lvl>
    <w:lvl w:ilvl="2" w:tplc="2C0A0005" w:tentative="1">
      <w:start w:val="1"/>
      <w:numFmt w:val="bullet"/>
      <w:lvlText w:val=""/>
      <w:lvlJc w:val="left"/>
      <w:pPr>
        <w:ind w:left="3162" w:hanging="360"/>
      </w:pPr>
      <w:rPr>
        <w:rFonts w:ascii="Wingdings" w:hAnsi="Wingdings" w:hint="default"/>
      </w:rPr>
    </w:lvl>
    <w:lvl w:ilvl="3" w:tplc="2C0A0001" w:tentative="1">
      <w:start w:val="1"/>
      <w:numFmt w:val="bullet"/>
      <w:lvlText w:val=""/>
      <w:lvlJc w:val="left"/>
      <w:pPr>
        <w:ind w:left="3882" w:hanging="360"/>
      </w:pPr>
      <w:rPr>
        <w:rFonts w:ascii="Symbol" w:hAnsi="Symbol" w:hint="default"/>
      </w:rPr>
    </w:lvl>
    <w:lvl w:ilvl="4" w:tplc="2C0A0003" w:tentative="1">
      <w:start w:val="1"/>
      <w:numFmt w:val="bullet"/>
      <w:lvlText w:val="o"/>
      <w:lvlJc w:val="left"/>
      <w:pPr>
        <w:ind w:left="4602" w:hanging="360"/>
      </w:pPr>
      <w:rPr>
        <w:rFonts w:ascii="Courier New" w:hAnsi="Courier New" w:cs="Courier New" w:hint="default"/>
      </w:rPr>
    </w:lvl>
    <w:lvl w:ilvl="5" w:tplc="2C0A0005" w:tentative="1">
      <w:start w:val="1"/>
      <w:numFmt w:val="bullet"/>
      <w:lvlText w:val=""/>
      <w:lvlJc w:val="left"/>
      <w:pPr>
        <w:ind w:left="5322" w:hanging="360"/>
      </w:pPr>
      <w:rPr>
        <w:rFonts w:ascii="Wingdings" w:hAnsi="Wingdings" w:hint="default"/>
      </w:rPr>
    </w:lvl>
    <w:lvl w:ilvl="6" w:tplc="2C0A0001" w:tentative="1">
      <w:start w:val="1"/>
      <w:numFmt w:val="bullet"/>
      <w:lvlText w:val=""/>
      <w:lvlJc w:val="left"/>
      <w:pPr>
        <w:ind w:left="6042" w:hanging="360"/>
      </w:pPr>
      <w:rPr>
        <w:rFonts w:ascii="Symbol" w:hAnsi="Symbol" w:hint="default"/>
      </w:rPr>
    </w:lvl>
    <w:lvl w:ilvl="7" w:tplc="2C0A0003" w:tentative="1">
      <w:start w:val="1"/>
      <w:numFmt w:val="bullet"/>
      <w:lvlText w:val="o"/>
      <w:lvlJc w:val="left"/>
      <w:pPr>
        <w:ind w:left="6762" w:hanging="360"/>
      </w:pPr>
      <w:rPr>
        <w:rFonts w:ascii="Courier New" w:hAnsi="Courier New" w:cs="Courier New" w:hint="default"/>
      </w:rPr>
    </w:lvl>
    <w:lvl w:ilvl="8" w:tplc="2C0A0005" w:tentative="1">
      <w:start w:val="1"/>
      <w:numFmt w:val="bullet"/>
      <w:lvlText w:val=""/>
      <w:lvlJc w:val="left"/>
      <w:pPr>
        <w:ind w:left="7482" w:hanging="360"/>
      </w:pPr>
      <w:rPr>
        <w:rFonts w:ascii="Wingdings" w:hAnsi="Wingdings" w:hint="default"/>
      </w:rPr>
    </w:lvl>
  </w:abstractNum>
  <w:abstractNum w:abstractNumId="8" w15:restartNumberingAfterBreak="0">
    <w:nsid w:val="0FFC5D07"/>
    <w:multiLevelType w:val="hybridMultilevel"/>
    <w:tmpl w:val="4C92FADA"/>
    <w:lvl w:ilvl="0" w:tplc="A18AA0D6">
      <w:start w:val="1"/>
      <w:numFmt w:val="lowerLetter"/>
      <w:lvlText w:val="%1)"/>
      <w:lvlJc w:val="left"/>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5116722"/>
    <w:multiLevelType w:val="multilevel"/>
    <w:tmpl w:val="4DF422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B117B5"/>
    <w:multiLevelType w:val="multilevel"/>
    <w:tmpl w:val="08DAF246"/>
    <w:lvl w:ilvl="0">
      <w:start w:val="1"/>
      <w:numFmt w:val="lowerLetter"/>
      <w:lvlText w:val="%1."/>
      <w:lvlJc w:val="left"/>
      <w:pPr>
        <w:ind w:left="644"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364" w:hanging="1080"/>
      </w:pPr>
      <w:rPr>
        <w:rFonts w:hint="default"/>
      </w:rPr>
    </w:lvl>
    <w:lvl w:ilvl="6">
      <w:start w:val="1"/>
      <w:numFmt w:val="decimal"/>
      <w:lvlText w:val="%1.%2.%3.%4.%5.%6.%7"/>
      <w:lvlJc w:val="left"/>
      <w:pPr>
        <w:ind w:left="1724" w:hanging="1440"/>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2084" w:hanging="1800"/>
      </w:pPr>
      <w:rPr>
        <w:rFonts w:hint="default"/>
      </w:rPr>
    </w:lvl>
  </w:abstractNum>
  <w:abstractNum w:abstractNumId="11" w15:restartNumberingAfterBreak="0">
    <w:nsid w:val="1C7F6D61"/>
    <w:multiLevelType w:val="multilevel"/>
    <w:tmpl w:val="C34CD14E"/>
    <w:lvl w:ilvl="0">
      <w:start w:val="1"/>
      <w:numFmt w:val="decimal"/>
      <w:lvlText w:val="%1."/>
      <w:lvlJc w:val="left"/>
      <w:pPr>
        <w:ind w:left="359" w:hanging="359"/>
        <w:jc w:val="right"/>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359" w:hanging="359"/>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584" w:hanging="356"/>
      </w:pPr>
      <w:rPr>
        <w:rFonts w:ascii="Symbol" w:eastAsia="Symbol" w:hAnsi="Symbol" w:cs="Symbol" w:hint="default"/>
        <w:w w:val="99"/>
        <w:sz w:val="20"/>
        <w:szCs w:val="20"/>
        <w:lang w:val="es-ES" w:eastAsia="en-US" w:bidi="ar-SA"/>
      </w:rPr>
    </w:lvl>
    <w:lvl w:ilvl="3">
      <w:numFmt w:val="bullet"/>
      <w:lvlText w:val="•"/>
      <w:lvlJc w:val="left"/>
      <w:pPr>
        <w:ind w:left="590" w:hanging="356"/>
      </w:pPr>
      <w:rPr>
        <w:rFonts w:hint="default"/>
        <w:lang w:val="es-ES" w:eastAsia="en-US" w:bidi="ar-SA"/>
      </w:rPr>
    </w:lvl>
    <w:lvl w:ilvl="4">
      <w:numFmt w:val="bullet"/>
      <w:lvlText w:val="•"/>
      <w:lvlJc w:val="left"/>
      <w:pPr>
        <w:ind w:left="650" w:hanging="356"/>
      </w:pPr>
      <w:rPr>
        <w:rFonts w:hint="default"/>
        <w:lang w:val="es-ES" w:eastAsia="en-US" w:bidi="ar-SA"/>
      </w:rPr>
    </w:lvl>
    <w:lvl w:ilvl="5">
      <w:numFmt w:val="bullet"/>
      <w:lvlText w:val="•"/>
      <w:lvlJc w:val="left"/>
      <w:pPr>
        <w:ind w:left="474" w:hanging="356"/>
      </w:pPr>
      <w:rPr>
        <w:rFonts w:hint="default"/>
        <w:lang w:val="es-ES" w:eastAsia="en-US" w:bidi="ar-SA"/>
      </w:rPr>
    </w:lvl>
    <w:lvl w:ilvl="6">
      <w:numFmt w:val="bullet"/>
      <w:lvlText w:val="•"/>
      <w:lvlJc w:val="left"/>
      <w:pPr>
        <w:ind w:left="298" w:hanging="356"/>
      </w:pPr>
      <w:rPr>
        <w:rFonts w:hint="default"/>
        <w:lang w:val="es-ES" w:eastAsia="en-US" w:bidi="ar-SA"/>
      </w:rPr>
    </w:lvl>
    <w:lvl w:ilvl="7">
      <w:numFmt w:val="bullet"/>
      <w:lvlText w:val="•"/>
      <w:lvlJc w:val="left"/>
      <w:pPr>
        <w:ind w:left="122" w:hanging="356"/>
      </w:pPr>
      <w:rPr>
        <w:rFonts w:hint="default"/>
        <w:lang w:val="es-ES" w:eastAsia="en-US" w:bidi="ar-SA"/>
      </w:rPr>
    </w:lvl>
    <w:lvl w:ilvl="8">
      <w:numFmt w:val="bullet"/>
      <w:lvlText w:val="•"/>
      <w:lvlJc w:val="left"/>
      <w:pPr>
        <w:ind w:left="-54" w:hanging="356"/>
      </w:pPr>
      <w:rPr>
        <w:rFonts w:hint="default"/>
        <w:lang w:val="es-ES" w:eastAsia="en-US" w:bidi="ar-SA"/>
      </w:rPr>
    </w:lvl>
  </w:abstractNum>
  <w:abstractNum w:abstractNumId="12" w15:restartNumberingAfterBreak="0">
    <w:nsid w:val="1F617FEF"/>
    <w:multiLevelType w:val="multilevel"/>
    <w:tmpl w:val="35C2BF3E"/>
    <w:lvl w:ilvl="0">
      <w:start w:val="1"/>
      <w:numFmt w:val="decimal"/>
      <w:lvlText w:val="%1"/>
      <w:lvlJc w:val="left"/>
      <w:pPr>
        <w:ind w:left="360" w:hanging="360"/>
      </w:pPr>
      <w:rPr>
        <w:rFonts w:hint="default"/>
      </w:rPr>
    </w:lvl>
    <w:lvl w:ilvl="1">
      <w:start w:val="18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864850"/>
    <w:multiLevelType w:val="multilevel"/>
    <w:tmpl w:val="60E47902"/>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7691676"/>
    <w:multiLevelType w:val="hybridMultilevel"/>
    <w:tmpl w:val="A2041BDE"/>
    <w:lvl w:ilvl="0" w:tplc="9864E3A8">
      <w:start w:val="12"/>
      <w:numFmt w:val="decimal"/>
      <w:lvlText w:val="[%1]"/>
      <w:lvlJc w:val="left"/>
      <w:pPr>
        <w:ind w:left="434" w:hanging="353"/>
      </w:pPr>
      <w:rPr>
        <w:rFonts w:ascii="Times New Roman" w:eastAsia="Times New Roman" w:hAnsi="Times New Roman" w:cs="Times New Roman" w:hint="default"/>
        <w:w w:val="100"/>
        <w:sz w:val="18"/>
        <w:szCs w:val="18"/>
        <w:lang w:val="es-ES" w:eastAsia="en-US" w:bidi="ar-SA"/>
      </w:rPr>
    </w:lvl>
    <w:lvl w:ilvl="1" w:tplc="31BC5F2E">
      <w:numFmt w:val="bullet"/>
      <w:lvlText w:val="•"/>
      <w:lvlJc w:val="left"/>
      <w:pPr>
        <w:ind w:left="901" w:hanging="353"/>
      </w:pPr>
      <w:rPr>
        <w:rFonts w:hint="default"/>
        <w:lang w:val="es-ES" w:eastAsia="en-US" w:bidi="ar-SA"/>
      </w:rPr>
    </w:lvl>
    <w:lvl w:ilvl="2" w:tplc="DD4AE280">
      <w:numFmt w:val="bullet"/>
      <w:lvlText w:val="•"/>
      <w:lvlJc w:val="left"/>
      <w:pPr>
        <w:ind w:left="1363" w:hanging="353"/>
      </w:pPr>
      <w:rPr>
        <w:rFonts w:hint="default"/>
        <w:lang w:val="es-ES" w:eastAsia="en-US" w:bidi="ar-SA"/>
      </w:rPr>
    </w:lvl>
    <w:lvl w:ilvl="3" w:tplc="090A3C00">
      <w:numFmt w:val="bullet"/>
      <w:lvlText w:val="•"/>
      <w:lvlJc w:val="left"/>
      <w:pPr>
        <w:ind w:left="1825" w:hanging="353"/>
      </w:pPr>
      <w:rPr>
        <w:rFonts w:hint="default"/>
        <w:lang w:val="es-ES" w:eastAsia="en-US" w:bidi="ar-SA"/>
      </w:rPr>
    </w:lvl>
    <w:lvl w:ilvl="4" w:tplc="3C3EA03E">
      <w:numFmt w:val="bullet"/>
      <w:lvlText w:val="•"/>
      <w:lvlJc w:val="left"/>
      <w:pPr>
        <w:ind w:left="2287" w:hanging="353"/>
      </w:pPr>
      <w:rPr>
        <w:rFonts w:hint="default"/>
        <w:lang w:val="es-ES" w:eastAsia="en-US" w:bidi="ar-SA"/>
      </w:rPr>
    </w:lvl>
    <w:lvl w:ilvl="5" w:tplc="007E4814">
      <w:numFmt w:val="bullet"/>
      <w:lvlText w:val="•"/>
      <w:lvlJc w:val="left"/>
      <w:pPr>
        <w:ind w:left="2749" w:hanging="353"/>
      </w:pPr>
      <w:rPr>
        <w:rFonts w:hint="default"/>
        <w:lang w:val="es-ES" w:eastAsia="en-US" w:bidi="ar-SA"/>
      </w:rPr>
    </w:lvl>
    <w:lvl w:ilvl="6" w:tplc="A7641B4E">
      <w:numFmt w:val="bullet"/>
      <w:lvlText w:val="•"/>
      <w:lvlJc w:val="left"/>
      <w:pPr>
        <w:ind w:left="3211" w:hanging="353"/>
      </w:pPr>
      <w:rPr>
        <w:rFonts w:hint="default"/>
        <w:lang w:val="es-ES" w:eastAsia="en-US" w:bidi="ar-SA"/>
      </w:rPr>
    </w:lvl>
    <w:lvl w:ilvl="7" w:tplc="D004B664">
      <w:numFmt w:val="bullet"/>
      <w:lvlText w:val="•"/>
      <w:lvlJc w:val="left"/>
      <w:pPr>
        <w:ind w:left="3673" w:hanging="353"/>
      </w:pPr>
      <w:rPr>
        <w:rFonts w:hint="default"/>
        <w:lang w:val="es-ES" w:eastAsia="en-US" w:bidi="ar-SA"/>
      </w:rPr>
    </w:lvl>
    <w:lvl w:ilvl="8" w:tplc="BF8867DE">
      <w:numFmt w:val="bullet"/>
      <w:lvlText w:val="•"/>
      <w:lvlJc w:val="left"/>
      <w:pPr>
        <w:ind w:left="4135" w:hanging="353"/>
      </w:pPr>
      <w:rPr>
        <w:rFonts w:hint="default"/>
        <w:lang w:val="es-ES" w:eastAsia="en-US" w:bidi="ar-SA"/>
      </w:rPr>
    </w:lvl>
  </w:abstractNum>
  <w:abstractNum w:abstractNumId="15" w15:restartNumberingAfterBreak="0">
    <w:nsid w:val="297D64DB"/>
    <w:multiLevelType w:val="hybridMultilevel"/>
    <w:tmpl w:val="D2C454C0"/>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16" w15:restartNumberingAfterBreak="0">
    <w:nsid w:val="29E449BF"/>
    <w:multiLevelType w:val="multilevel"/>
    <w:tmpl w:val="10A62E4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361650"/>
    <w:multiLevelType w:val="hybridMultilevel"/>
    <w:tmpl w:val="308822E4"/>
    <w:lvl w:ilvl="0" w:tplc="9618BD14">
      <w:start w:val="2"/>
      <w:numFmt w:val="decimal"/>
      <w:lvlText w:val="%1."/>
      <w:lvlJc w:val="left"/>
      <w:pPr>
        <w:ind w:left="1780" w:hanging="360"/>
      </w:pPr>
      <w:rPr>
        <w:rFonts w:hint="default"/>
      </w:rPr>
    </w:lvl>
    <w:lvl w:ilvl="1" w:tplc="FFFFFFFF">
      <w:start w:val="1"/>
      <w:numFmt w:val="decimal"/>
      <w:lvlText w:val="%2."/>
      <w:lvlJc w:val="left"/>
      <w:pPr>
        <w:ind w:left="2500" w:hanging="360"/>
      </w:pPr>
      <w:rPr>
        <w:rFonts w:hint="default"/>
      </w:rPr>
    </w:lvl>
    <w:lvl w:ilvl="2" w:tplc="FFFFFFFF" w:tentative="1">
      <w:start w:val="1"/>
      <w:numFmt w:val="lowerRoman"/>
      <w:lvlText w:val="%3."/>
      <w:lvlJc w:val="right"/>
      <w:pPr>
        <w:ind w:left="3220" w:hanging="180"/>
      </w:pPr>
    </w:lvl>
    <w:lvl w:ilvl="3" w:tplc="FFFFFFFF">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18" w15:restartNumberingAfterBreak="0">
    <w:nsid w:val="2AA66015"/>
    <w:multiLevelType w:val="hybridMultilevel"/>
    <w:tmpl w:val="87DEB4CC"/>
    <w:lvl w:ilvl="0" w:tplc="2C0A0017">
      <w:start w:val="1"/>
      <w:numFmt w:val="lowerLetter"/>
      <w:lvlText w:val="%1)"/>
      <w:lvlJc w:val="left"/>
      <w:pPr>
        <w:ind w:left="360" w:hanging="360"/>
      </w:pPr>
    </w:lvl>
    <w:lvl w:ilvl="1" w:tplc="E5045D40">
      <w:start w:val="1"/>
      <w:numFmt w:val="decimal"/>
      <w:lvlText w:val="%2."/>
      <w:lvlJc w:val="left"/>
      <w:pPr>
        <w:ind w:left="1080" w:hanging="360"/>
      </w:pPr>
      <w:rPr>
        <w:rFonts w:hint="default"/>
      </w:rPr>
    </w:lvl>
    <w:lvl w:ilvl="2" w:tplc="2C0A001B" w:tentative="1">
      <w:start w:val="1"/>
      <w:numFmt w:val="lowerRoman"/>
      <w:lvlText w:val="%3."/>
      <w:lvlJc w:val="right"/>
      <w:pPr>
        <w:ind w:left="1800" w:hanging="180"/>
      </w:pPr>
    </w:lvl>
    <w:lvl w:ilvl="3" w:tplc="2C0A000F">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9" w15:restartNumberingAfterBreak="0">
    <w:nsid w:val="2C394FEE"/>
    <w:multiLevelType w:val="hybridMultilevel"/>
    <w:tmpl w:val="6464C9C6"/>
    <w:lvl w:ilvl="0" w:tplc="F9D05C64">
      <w:start w:val="3"/>
      <w:numFmt w:val="decimal"/>
      <w:lvlText w:val="%1."/>
      <w:lvlJc w:val="left"/>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38A7043"/>
    <w:multiLevelType w:val="multilevel"/>
    <w:tmpl w:val="F0885AD0"/>
    <w:lvl w:ilvl="0">
      <w:start w:val="2"/>
      <w:numFmt w:val="decimal"/>
      <w:lvlText w:val="%1"/>
      <w:lvlJc w:val="left"/>
      <w:pPr>
        <w:ind w:left="151" w:hanging="361"/>
      </w:pPr>
      <w:rPr>
        <w:rFonts w:hint="default"/>
        <w:lang w:val="es-ES" w:eastAsia="en-US" w:bidi="ar-SA"/>
      </w:rPr>
    </w:lvl>
    <w:lvl w:ilvl="1">
      <w:start w:val="3"/>
      <w:numFmt w:val="decimal"/>
      <w:lvlText w:val="%1.%2"/>
      <w:lvlJc w:val="left"/>
      <w:pPr>
        <w:ind w:left="2346" w:hanging="361"/>
        <w:jc w:val="right"/>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792" w:hanging="358"/>
      </w:pPr>
      <w:rPr>
        <w:rFonts w:ascii="Symbol" w:eastAsia="Symbol" w:hAnsi="Symbol" w:cs="Symbol" w:hint="default"/>
        <w:w w:val="99"/>
        <w:sz w:val="20"/>
        <w:szCs w:val="20"/>
        <w:lang w:val="es-ES" w:eastAsia="en-US" w:bidi="ar-SA"/>
      </w:rPr>
    </w:lvl>
    <w:lvl w:ilvl="3">
      <w:numFmt w:val="bullet"/>
      <w:lvlText w:val="•"/>
      <w:lvlJc w:val="left"/>
      <w:pPr>
        <w:ind w:left="217" w:hanging="358"/>
      </w:pPr>
      <w:rPr>
        <w:rFonts w:hint="default"/>
        <w:lang w:val="es-ES" w:eastAsia="en-US" w:bidi="ar-SA"/>
      </w:rPr>
    </w:lvl>
    <w:lvl w:ilvl="4">
      <w:numFmt w:val="bullet"/>
      <w:lvlText w:val="•"/>
      <w:lvlJc w:val="left"/>
      <w:pPr>
        <w:ind w:left="-74" w:hanging="358"/>
      </w:pPr>
      <w:rPr>
        <w:rFonts w:hint="default"/>
        <w:lang w:val="es-ES" w:eastAsia="en-US" w:bidi="ar-SA"/>
      </w:rPr>
    </w:lvl>
    <w:lvl w:ilvl="5">
      <w:numFmt w:val="bullet"/>
      <w:lvlText w:val="•"/>
      <w:lvlJc w:val="left"/>
      <w:pPr>
        <w:ind w:left="-366" w:hanging="358"/>
      </w:pPr>
      <w:rPr>
        <w:rFonts w:hint="default"/>
        <w:lang w:val="es-ES" w:eastAsia="en-US" w:bidi="ar-SA"/>
      </w:rPr>
    </w:lvl>
    <w:lvl w:ilvl="6">
      <w:numFmt w:val="bullet"/>
      <w:lvlText w:val="•"/>
      <w:lvlJc w:val="left"/>
      <w:pPr>
        <w:ind w:left="-657" w:hanging="358"/>
      </w:pPr>
      <w:rPr>
        <w:rFonts w:hint="default"/>
        <w:lang w:val="es-ES" w:eastAsia="en-US" w:bidi="ar-SA"/>
      </w:rPr>
    </w:lvl>
    <w:lvl w:ilvl="7">
      <w:numFmt w:val="bullet"/>
      <w:lvlText w:val="•"/>
      <w:lvlJc w:val="left"/>
      <w:pPr>
        <w:ind w:left="-948" w:hanging="358"/>
      </w:pPr>
      <w:rPr>
        <w:rFonts w:hint="default"/>
        <w:lang w:val="es-ES" w:eastAsia="en-US" w:bidi="ar-SA"/>
      </w:rPr>
    </w:lvl>
    <w:lvl w:ilvl="8">
      <w:numFmt w:val="bullet"/>
      <w:lvlText w:val="•"/>
      <w:lvlJc w:val="left"/>
      <w:pPr>
        <w:ind w:left="-1239" w:hanging="358"/>
      </w:pPr>
      <w:rPr>
        <w:rFonts w:hint="default"/>
        <w:lang w:val="es-ES" w:eastAsia="en-US" w:bidi="ar-SA"/>
      </w:rPr>
    </w:lvl>
  </w:abstractNum>
  <w:abstractNum w:abstractNumId="21" w15:restartNumberingAfterBreak="0">
    <w:nsid w:val="36301334"/>
    <w:multiLevelType w:val="multilevel"/>
    <w:tmpl w:val="4466752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8FE22D4"/>
    <w:multiLevelType w:val="hybridMultilevel"/>
    <w:tmpl w:val="A1DE3F3A"/>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23" w15:restartNumberingAfterBreak="0">
    <w:nsid w:val="42335EF8"/>
    <w:multiLevelType w:val="multilevel"/>
    <w:tmpl w:val="7B2A8D8A"/>
    <w:lvl w:ilvl="0">
      <w:start w:val="4"/>
      <w:numFmt w:val="decimal"/>
      <w:lvlText w:val="%1"/>
      <w:lvlJc w:val="left"/>
      <w:pPr>
        <w:ind w:left="360" w:hanging="360"/>
      </w:pPr>
      <w:rPr>
        <w:rFonts w:ascii="Times New Roman" w:eastAsia="Times New Roman" w:hAnsi="Times New Roman" w:cs="Times New Roman" w:hint="default"/>
        <w:b/>
        <w:bCs/>
        <w:w w:val="100"/>
        <w:sz w:val="24"/>
        <w:szCs w:val="24"/>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7001C28"/>
    <w:multiLevelType w:val="hybridMultilevel"/>
    <w:tmpl w:val="A4CCC19E"/>
    <w:lvl w:ilvl="0" w:tplc="4A9A8DFC">
      <w:numFmt w:val="bullet"/>
      <w:lvlText w:val=""/>
      <w:lvlJc w:val="left"/>
      <w:pPr>
        <w:ind w:left="508" w:hanging="358"/>
      </w:pPr>
      <w:rPr>
        <w:rFonts w:ascii="Symbol" w:eastAsia="Symbol" w:hAnsi="Symbol" w:cs="Symbol" w:hint="default"/>
        <w:w w:val="99"/>
        <w:sz w:val="20"/>
        <w:szCs w:val="20"/>
        <w:lang w:val="es-ES" w:eastAsia="en-US" w:bidi="ar-SA"/>
      </w:rPr>
    </w:lvl>
    <w:lvl w:ilvl="1" w:tplc="69D0C39E">
      <w:numFmt w:val="bullet"/>
      <w:lvlText w:val=""/>
      <w:lvlJc w:val="left"/>
      <w:pPr>
        <w:ind w:left="792" w:hanging="358"/>
      </w:pPr>
      <w:rPr>
        <w:rFonts w:ascii="Symbol" w:eastAsia="Symbol" w:hAnsi="Symbol" w:cs="Symbol" w:hint="default"/>
        <w:w w:val="99"/>
        <w:sz w:val="20"/>
        <w:szCs w:val="20"/>
        <w:lang w:val="es-ES" w:eastAsia="en-US" w:bidi="ar-SA"/>
      </w:rPr>
    </w:lvl>
    <w:lvl w:ilvl="2" w:tplc="0FF0D7EE">
      <w:numFmt w:val="bullet"/>
      <w:lvlText w:val="•"/>
      <w:lvlJc w:val="left"/>
      <w:pPr>
        <w:ind w:left="651" w:hanging="358"/>
      </w:pPr>
      <w:rPr>
        <w:rFonts w:hint="default"/>
        <w:lang w:val="es-ES" w:eastAsia="en-US" w:bidi="ar-SA"/>
      </w:rPr>
    </w:lvl>
    <w:lvl w:ilvl="3" w:tplc="81EA74CE">
      <w:numFmt w:val="bullet"/>
      <w:lvlText w:val="•"/>
      <w:lvlJc w:val="left"/>
      <w:pPr>
        <w:ind w:left="502" w:hanging="358"/>
      </w:pPr>
      <w:rPr>
        <w:rFonts w:hint="default"/>
        <w:lang w:val="es-ES" w:eastAsia="en-US" w:bidi="ar-SA"/>
      </w:rPr>
    </w:lvl>
    <w:lvl w:ilvl="4" w:tplc="5DE44E70">
      <w:numFmt w:val="bullet"/>
      <w:lvlText w:val="•"/>
      <w:lvlJc w:val="left"/>
      <w:pPr>
        <w:ind w:left="353" w:hanging="358"/>
      </w:pPr>
      <w:rPr>
        <w:rFonts w:hint="default"/>
        <w:lang w:val="es-ES" w:eastAsia="en-US" w:bidi="ar-SA"/>
      </w:rPr>
    </w:lvl>
    <w:lvl w:ilvl="5" w:tplc="9E56AFD8">
      <w:numFmt w:val="bullet"/>
      <w:lvlText w:val="•"/>
      <w:lvlJc w:val="left"/>
      <w:pPr>
        <w:ind w:left="204" w:hanging="358"/>
      </w:pPr>
      <w:rPr>
        <w:rFonts w:hint="default"/>
        <w:lang w:val="es-ES" w:eastAsia="en-US" w:bidi="ar-SA"/>
      </w:rPr>
    </w:lvl>
    <w:lvl w:ilvl="6" w:tplc="6AD61FD2">
      <w:numFmt w:val="bullet"/>
      <w:lvlText w:val="•"/>
      <w:lvlJc w:val="left"/>
      <w:pPr>
        <w:ind w:left="55" w:hanging="358"/>
      </w:pPr>
      <w:rPr>
        <w:rFonts w:hint="default"/>
        <w:lang w:val="es-ES" w:eastAsia="en-US" w:bidi="ar-SA"/>
      </w:rPr>
    </w:lvl>
    <w:lvl w:ilvl="7" w:tplc="16869196">
      <w:numFmt w:val="bullet"/>
      <w:lvlText w:val="•"/>
      <w:lvlJc w:val="left"/>
      <w:pPr>
        <w:ind w:left="-93" w:hanging="358"/>
      </w:pPr>
      <w:rPr>
        <w:rFonts w:hint="default"/>
        <w:lang w:val="es-ES" w:eastAsia="en-US" w:bidi="ar-SA"/>
      </w:rPr>
    </w:lvl>
    <w:lvl w:ilvl="8" w:tplc="92DA53F6">
      <w:numFmt w:val="bullet"/>
      <w:lvlText w:val="•"/>
      <w:lvlJc w:val="left"/>
      <w:pPr>
        <w:ind w:left="-242" w:hanging="358"/>
      </w:pPr>
      <w:rPr>
        <w:rFonts w:hint="default"/>
        <w:lang w:val="es-ES" w:eastAsia="en-US" w:bidi="ar-SA"/>
      </w:rPr>
    </w:lvl>
  </w:abstractNum>
  <w:abstractNum w:abstractNumId="25" w15:restartNumberingAfterBreak="0">
    <w:nsid w:val="477C2C26"/>
    <w:multiLevelType w:val="hybridMultilevel"/>
    <w:tmpl w:val="87D21C92"/>
    <w:lvl w:ilvl="0" w:tplc="15780714">
      <w:start w:val="2"/>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47BB0659"/>
    <w:multiLevelType w:val="hybridMultilevel"/>
    <w:tmpl w:val="6180CECA"/>
    <w:lvl w:ilvl="0" w:tplc="2C0A0001">
      <w:start w:val="1"/>
      <w:numFmt w:val="bullet"/>
      <w:lvlText w:val=""/>
      <w:lvlJc w:val="left"/>
      <w:pPr>
        <w:ind w:left="511" w:hanging="360"/>
      </w:pPr>
      <w:rPr>
        <w:rFonts w:ascii="Symbol" w:hAnsi="Symbol" w:hint="default"/>
      </w:rPr>
    </w:lvl>
    <w:lvl w:ilvl="1" w:tplc="2C0A0003" w:tentative="1">
      <w:start w:val="1"/>
      <w:numFmt w:val="bullet"/>
      <w:lvlText w:val="o"/>
      <w:lvlJc w:val="left"/>
      <w:pPr>
        <w:ind w:left="1231" w:hanging="360"/>
      </w:pPr>
      <w:rPr>
        <w:rFonts w:ascii="Courier New" w:hAnsi="Courier New" w:cs="Courier New" w:hint="default"/>
      </w:rPr>
    </w:lvl>
    <w:lvl w:ilvl="2" w:tplc="2C0A0005" w:tentative="1">
      <w:start w:val="1"/>
      <w:numFmt w:val="bullet"/>
      <w:lvlText w:val=""/>
      <w:lvlJc w:val="left"/>
      <w:pPr>
        <w:ind w:left="1951" w:hanging="360"/>
      </w:pPr>
      <w:rPr>
        <w:rFonts w:ascii="Wingdings" w:hAnsi="Wingdings" w:hint="default"/>
      </w:rPr>
    </w:lvl>
    <w:lvl w:ilvl="3" w:tplc="2C0A0001" w:tentative="1">
      <w:start w:val="1"/>
      <w:numFmt w:val="bullet"/>
      <w:lvlText w:val=""/>
      <w:lvlJc w:val="left"/>
      <w:pPr>
        <w:ind w:left="2671" w:hanging="360"/>
      </w:pPr>
      <w:rPr>
        <w:rFonts w:ascii="Symbol" w:hAnsi="Symbol" w:hint="default"/>
      </w:rPr>
    </w:lvl>
    <w:lvl w:ilvl="4" w:tplc="2C0A0003" w:tentative="1">
      <w:start w:val="1"/>
      <w:numFmt w:val="bullet"/>
      <w:lvlText w:val="o"/>
      <w:lvlJc w:val="left"/>
      <w:pPr>
        <w:ind w:left="3391" w:hanging="360"/>
      </w:pPr>
      <w:rPr>
        <w:rFonts w:ascii="Courier New" w:hAnsi="Courier New" w:cs="Courier New" w:hint="default"/>
      </w:rPr>
    </w:lvl>
    <w:lvl w:ilvl="5" w:tplc="2C0A0005" w:tentative="1">
      <w:start w:val="1"/>
      <w:numFmt w:val="bullet"/>
      <w:lvlText w:val=""/>
      <w:lvlJc w:val="left"/>
      <w:pPr>
        <w:ind w:left="4111" w:hanging="360"/>
      </w:pPr>
      <w:rPr>
        <w:rFonts w:ascii="Wingdings" w:hAnsi="Wingdings" w:hint="default"/>
      </w:rPr>
    </w:lvl>
    <w:lvl w:ilvl="6" w:tplc="2C0A0001" w:tentative="1">
      <w:start w:val="1"/>
      <w:numFmt w:val="bullet"/>
      <w:lvlText w:val=""/>
      <w:lvlJc w:val="left"/>
      <w:pPr>
        <w:ind w:left="4831" w:hanging="360"/>
      </w:pPr>
      <w:rPr>
        <w:rFonts w:ascii="Symbol" w:hAnsi="Symbol" w:hint="default"/>
      </w:rPr>
    </w:lvl>
    <w:lvl w:ilvl="7" w:tplc="2C0A0003" w:tentative="1">
      <w:start w:val="1"/>
      <w:numFmt w:val="bullet"/>
      <w:lvlText w:val="o"/>
      <w:lvlJc w:val="left"/>
      <w:pPr>
        <w:ind w:left="5551" w:hanging="360"/>
      </w:pPr>
      <w:rPr>
        <w:rFonts w:ascii="Courier New" w:hAnsi="Courier New" w:cs="Courier New" w:hint="default"/>
      </w:rPr>
    </w:lvl>
    <w:lvl w:ilvl="8" w:tplc="2C0A0005" w:tentative="1">
      <w:start w:val="1"/>
      <w:numFmt w:val="bullet"/>
      <w:lvlText w:val=""/>
      <w:lvlJc w:val="left"/>
      <w:pPr>
        <w:ind w:left="6271" w:hanging="360"/>
      </w:pPr>
      <w:rPr>
        <w:rFonts w:ascii="Wingdings" w:hAnsi="Wingdings" w:hint="default"/>
      </w:rPr>
    </w:lvl>
  </w:abstractNum>
  <w:abstractNum w:abstractNumId="27" w15:restartNumberingAfterBreak="0">
    <w:nsid w:val="50DB2917"/>
    <w:multiLevelType w:val="multilevel"/>
    <w:tmpl w:val="4B2C5636"/>
    <w:lvl w:ilvl="0">
      <w:start w:val="2"/>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22C1763"/>
    <w:multiLevelType w:val="multilevel"/>
    <w:tmpl w:val="0BF405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2387801"/>
    <w:multiLevelType w:val="multilevel"/>
    <w:tmpl w:val="4466752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5DC2669"/>
    <w:multiLevelType w:val="hybridMultilevel"/>
    <w:tmpl w:val="70447392"/>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31" w15:restartNumberingAfterBreak="0">
    <w:nsid w:val="57D122EF"/>
    <w:multiLevelType w:val="multilevel"/>
    <w:tmpl w:val="10A62E4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8377AB8"/>
    <w:multiLevelType w:val="multilevel"/>
    <w:tmpl w:val="5BC28CBA"/>
    <w:lvl w:ilvl="0">
      <w:start w:val="1"/>
      <w:numFmt w:val="decimal"/>
      <w:lvlText w:val="%1"/>
      <w:lvlJc w:val="left"/>
      <w:pPr>
        <w:ind w:left="360" w:hanging="360"/>
      </w:pPr>
      <w:rPr>
        <w:rFonts w:hint="default"/>
      </w:rPr>
    </w:lvl>
    <w:lvl w:ilvl="1">
      <w:start w:val="10"/>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DA970EA"/>
    <w:multiLevelType w:val="multilevel"/>
    <w:tmpl w:val="1B667246"/>
    <w:lvl w:ilvl="0">
      <w:start w:val="1"/>
      <w:numFmt w:val="decimal"/>
      <w:lvlText w:val="%1."/>
      <w:lvlJc w:val="left"/>
      <w:pPr>
        <w:ind w:left="644" w:hanging="360"/>
      </w:pPr>
      <w:rPr>
        <w:rFonts w:ascii="Times New Roman" w:hAnsi="Times New Roman" w:hint="default"/>
        <w:b w:val="0"/>
        <w:bCs/>
        <w:i w:val="0"/>
        <w:color w:val="auto"/>
        <w:w w:val="100"/>
        <w:sz w:val="20"/>
        <w:szCs w:val="24"/>
      </w:rPr>
    </w:lvl>
    <w:lvl w:ilvl="1">
      <w:start w:val="9"/>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34" w15:restartNumberingAfterBreak="0">
    <w:nsid w:val="5DC46F82"/>
    <w:multiLevelType w:val="hybridMultilevel"/>
    <w:tmpl w:val="2E283772"/>
    <w:lvl w:ilvl="0" w:tplc="4676AB9E">
      <w:start w:val="1"/>
      <w:numFmt w:val="decimal"/>
      <w:lvlText w:val="%1."/>
      <w:lvlJc w:val="righ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5F0D5229"/>
    <w:multiLevelType w:val="multilevel"/>
    <w:tmpl w:val="AF2EE3EC"/>
    <w:lvl w:ilvl="0">
      <w:start w:val="1"/>
      <w:numFmt w:val="lowerLetter"/>
      <w:lvlText w:val="%1."/>
      <w:lvlJc w:val="left"/>
      <w:pPr>
        <w:ind w:left="928"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36" w15:restartNumberingAfterBreak="0">
    <w:nsid w:val="5F796F3A"/>
    <w:multiLevelType w:val="hybridMultilevel"/>
    <w:tmpl w:val="8BA2688A"/>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37" w15:restartNumberingAfterBreak="0">
    <w:nsid w:val="621E540A"/>
    <w:multiLevelType w:val="hybridMultilevel"/>
    <w:tmpl w:val="89423D5E"/>
    <w:lvl w:ilvl="0" w:tplc="2C0A000F">
      <w:start w:val="1"/>
      <w:numFmt w:val="decimal"/>
      <w:lvlText w:val="%1."/>
      <w:lvlJc w:val="left"/>
      <w:pPr>
        <w:ind w:left="644" w:hanging="360"/>
      </w:p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abstractNum w:abstractNumId="38" w15:restartNumberingAfterBreak="0">
    <w:nsid w:val="63494368"/>
    <w:multiLevelType w:val="multilevel"/>
    <w:tmpl w:val="C34CD14E"/>
    <w:lvl w:ilvl="0">
      <w:start w:val="1"/>
      <w:numFmt w:val="decimal"/>
      <w:lvlText w:val="%1."/>
      <w:lvlJc w:val="left"/>
      <w:pPr>
        <w:ind w:left="359" w:hanging="359"/>
        <w:jc w:val="right"/>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359" w:hanging="359"/>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584" w:hanging="356"/>
      </w:pPr>
      <w:rPr>
        <w:rFonts w:ascii="Symbol" w:eastAsia="Symbol" w:hAnsi="Symbol" w:cs="Symbol" w:hint="default"/>
        <w:w w:val="99"/>
        <w:sz w:val="20"/>
        <w:szCs w:val="20"/>
        <w:lang w:val="es-ES" w:eastAsia="en-US" w:bidi="ar-SA"/>
      </w:rPr>
    </w:lvl>
    <w:lvl w:ilvl="3">
      <w:numFmt w:val="bullet"/>
      <w:lvlText w:val="•"/>
      <w:lvlJc w:val="left"/>
      <w:pPr>
        <w:ind w:left="590" w:hanging="356"/>
      </w:pPr>
      <w:rPr>
        <w:rFonts w:hint="default"/>
        <w:lang w:val="es-ES" w:eastAsia="en-US" w:bidi="ar-SA"/>
      </w:rPr>
    </w:lvl>
    <w:lvl w:ilvl="4">
      <w:numFmt w:val="bullet"/>
      <w:lvlText w:val="•"/>
      <w:lvlJc w:val="left"/>
      <w:pPr>
        <w:ind w:left="650" w:hanging="356"/>
      </w:pPr>
      <w:rPr>
        <w:rFonts w:hint="default"/>
        <w:lang w:val="es-ES" w:eastAsia="en-US" w:bidi="ar-SA"/>
      </w:rPr>
    </w:lvl>
    <w:lvl w:ilvl="5">
      <w:numFmt w:val="bullet"/>
      <w:lvlText w:val="•"/>
      <w:lvlJc w:val="left"/>
      <w:pPr>
        <w:ind w:left="474" w:hanging="356"/>
      </w:pPr>
      <w:rPr>
        <w:rFonts w:hint="default"/>
        <w:lang w:val="es-ES" w:eastAsia="en-US" w:bidi="ar-SA"/>
      </w:rPr>
    </w:lvl>
    <w:lvl w:ilvl="6">
      <w:numFmt w:val="bullet"/>
      <w:lvlText w:val="•"/>
      <w:lvlJc w:val="left"/>
      <w:pPr>
        <w:ind w:left="298" w:hanging="356"/>
      </w:pPr>
      <w:rPr>
        <w:rFonts w:hint="default"/>
        <w:lang w:val="es-ES" w:eastAsia="en-US" w:bidi="ar-SA"/>
      </w:rPr>
    </w:lvl>
    <w:lvl w:ilvl="7">
      <w:numFmt w:val="bullet"/>
      <w:lvlText w:val="•"/>
      <w:lvlJc w:val="left"/>
      <w:pPr>
        <w:ind w:left="122" w:hanging="356"/>
      </w:pPr>
      <w:rPr>
        <w:rFonts w:hint="default"/>
        <w:lang w:val="es-ES" w:eastAsia="en-US" w:bidi="ar-SA"/>
      </w:rPr>
    </w:lvl>
    <w:lvl w:ilvl="8">
      <w:numFmt w:val="bullet"/>
      <w:lvlText w:val="•"/>
      <w:lvlJc w:val="left"/>
      <w:pPr>
        <w:ind w:left="-54" w:hanging="356"/>
      </w:pPr>
      <w:rPr>
        <w:rFonts w:hint="default"/>
        <w:lang w:val="es-ES" w:eastAsia="en-US" w:bidi="ar-SA"/>
      </w:rPr>
    </w:lvl>
  </w:abstractNum>
  <w:abstractNum w:abstractNumId="39" w15:restartNumberingAfterBreak="0">
    <w:nsid w:val="6650685E"/>
    <w:multiLevelType w:val="multilevel"/>
    <w:tmpl w:val="4280850C"/>
    <w:numStyleLink w:val="Estilo1"/>
  </w:abstractNum>
  <w:abstractNum w:abstractNumId="40" w15:restartNumberingAfterBreak="0">
    <w:nsid w:val="6691138A"/>
    <w:multiLevelType w:val="hybridMultilevel"/>
    <w:tmpl w:val="8A2AD286"/>
    <w:lvl w:ilvl="0" w:tplc="EA3475DC">
      <w:start w:val="3"/>
      <w:numFmt w:val="decimal"/>
      <w:lvlText w:val="%1."/>
      <w:lvlJc w:val="left"/>
      <w:pPr>
        <w:ind w:left="644" w:hanging="360"/>
      </w:pPr>
      <w:rPr>
        <w:rFonts w:hint="default"/>
      </w:rPr>
    </w:lvl>
    <w:lvl w:ilvl="1" w:tplc="2C0A0019" w:tentative="1">
      <w:start w:val="1"/>
      <w:numFmt w:val="lowerLetter"/>
      <w:lvlText w:val="%2."/>
      <w:lvlJc w:val="left"/>
      <w:pPr>
        <w:ind w:left="1724" w:hanging="360"/>
      </w:pPr>
    </w:lvl>
    <w:lvl w:ilvl="2" w:tplc="2C0A001B" w:tentative="1">
      <w:start w:val="1"/>
      <w:numFmt w:val="lowerRoman"/>
      <w:lvlText w:val="%3."/>
      <w:lvlJc w:val="right"/>
      <w:pPr>
        <w:ind w:left="2444" w:hanging="180"/>
      </w:pPr>
    </w:lvl>
    <w:lvl w:ilvl="3" w:tplc="2C0A000F" w:tentative="1">
      <w:start w:val="1"/>
      <w:numFmt w:val="decimal"/>
      <w:lvlText w:val="%4."/>
      <w:lvlJc w:val="left"/>
      <w:pPr>
        <w:ind w:left="3164" w:hanging="360"/>
      </w:pPr>
    </w:lvl>
    <w:lvl w:ilvl="4" w:tplc="2C0A0019" w:tentative="1">
      <w:start w:val="1"/>
      <w:numFmt w:val="lowerLetter"/>
      <w:lvlText w:val="%5."/>
      <w:lvlJc w:val="left"/>
      <w:pPr>
        <w:ind w:left="3884" w:hanging="360"/>
      </w:pPr>
    </w:lvl>
    <w:lvl w:ilvl="5" w:tplc="2C0A001B" w:tentative="1">
      <w:start w:val="1"/>
      <w:numFmt w:val="lowerRoman"/>
      <w:lvlText w:val="%6."/>
      <w:lvlJc w:val="right"/>
      <w:pPr>
        <w:ind w:left="4604" w:hanging="180"/>
      </w:pPr>
    </w:lvl>
    <w:lvl w:ilvl="6" w:tplc="2C0A000F" w:tentative="1">
      <w:start w:val="1"/>
      <w:numFmt w:val="decimal"/>
      <w:lvlText w:val="%7."/>
      <w:lvlJc w:val="left"/>
      <w:pPr>
        <w:ind w:left="5324" w:hanging="360"/>
      </w:pPr>
    </w:lvl>
    <w:lvl w:ilvl="7" w:tplc="2C0A0019" w:tentative="1">
      <w:start w:val="1"/>
      <w:numFmt w:val="lowerLetter"/>
      <w:lvlText w:val="%8."/>
      <w:lvlJc w:val="left"/>
      <w:pPr>
        <w:ind w:left="6044" w:hanging="360"/>
      </w:pPr>
    </w:lvl>
    <w:lvl w:ilvl="8" w:tplc="2C0A001B" w:tentative="1">
      <w:start w:val="1"/>
      <w:numFmt w:val="lowerRoman"/>
      <w:lvlText w:val="%9."/>
      <w:lvlJc w:val="right"/>
      <w:pPr>
        <w:ind w:left="6764" w:hanging="180"/>
      </w:pPr>
    </w:lvl>
  </w:abstractNum>
  <w:abstractNum w:abstractNumId="41" w15:restartNumberingAfterBreak="0">
    <w:nsid w:val="6D052501"/>
    <w:multiLevelType w:val="hybridMultilevel"/>
    <w:tmpl w:val="BBD69F3A"/>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42" w15:restartNumberingAfterBreak="0">
    <w:nsid w:val="6DCA2ACA"/>
    <w:multiLevelType w:val="multilevel"/>
    <w:tmpl w:val="683EAC7C"/>
    <w:lvl w:ilvl="0">
      <w:start w:val="1"/>
      <w:numFmt w:val="lowerLetter"/>
      <w:lvlText w:val="%1."/>
      <w:lvlJc w:val="left"/>
      <w:pPr>
        <w:ind w:left="1212" w:hanging="360"/>
      </w:pPr>
      <w:rPr>
        <w:rFonts w:hint="default"/>
      </w:rPr>
    </w:lvl>
    <w:lvl w:ilvl="1">
      <w:start w:val="2"/>
      <w:numFmt w:val="decimal"/>
      <w:lvlText w:val="%1.%2"/>
      <w:lvlJc w:val="left"/>
      <w:pPr>
        <w:ind w:left="1212"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1932"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292" w:hanging="1440"/>
      </w:pPr>
      <w:rPr>
        <w:rFonts w:hint="default"/>
      </w:rPr>
    </w:lvl>
    <w:lvl w:ilvl="8">
      <w:start w:val="1"/>
      <w:numFmt w:val="decimal"/>
      <w:lvlText w:val="%1.%2.%3.%4.%5.%6.%7.%8.%9"/>
      <w:lvlJc w:val="left"/>
      <w:pPr>
        <w:ind w:left="2652" w:hanging="1800"/>
      </w:pPr>
      <w:rPr>
        <w:rFonts w:hint="default"/>
      </w:rPr>
    </w:lvl>
  </w:abstractNum>
  <w:abstractNum w:abstractNumId="43" w15:restartNumberingAfterBreak="0">
    <w:nsid w:val="70F1116B"/>
    <w:multiLevelType w:val="hybridMultilevel"/>
    <w:tmpl w:val="E0AE27D4"/>
    <w:lvl w:ilvl="0" w:tplc="EE221446">
      <w:start w:val="2"/>
      <w:numFmt w:val="decimal"/>
      <w:lvlText w:val="%1."/>
      <w:lvlJc w:val="left"/>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7261343F"/>
    <w:multiLevelType w:val="multilevel"/>
    <w:tmpl w:val="4858AC20"/>
    <w:lvl w:ilvl="0">
      <w:start w:val="5"/>
      <w:numFmt w:val="decimal"/>
      <w:lvlText w:val="%1"/>
      <w:lvlJc w:val="left"/>
      <w:pPr>
        <w:ind w:left="482" w:hanging="332"/>
      </w:pPr>
      <w:rPr>
        <w:rFonts w:hint="default"/>
        <w:lang w:val="es-ES" w:eastAsia="en-US" w:bidi="ar-SA"/>
      </w:rPr>
    </w:lvl>
    <w:lvl w:ilvl="1">
      <w:start w:val="1"/>
      <w:numFmt w:val="decimal"/>
      <w:lvlText w:val="%1.%2"/>
      <w:lvlJc w:val="left"/>
      <w:pPr>
        <w:ind w:left="482" w:hanging="332"/>
      </w:pPr>
      <w:rPr>
        <w:rFonts w:ascii="Times New Roman" w:eastAsia="Times New Roman" w:hAnsi="Times New Roman" w:cs="Times New Roman" w:hint="default"/>
        <w:b/>
        <w:bCs/>
        <w:w w:val="100"/>
        <w:sz w:val="22"/>
        <w:szCs w:val="22"/>
        <w:lang w:val="es-ES" w:eastAsia="en-US" w:bidi="ar-SA"/>
      </w:rPr>
    </w:lvl>
    <w:lvl w:ilvl="2">
      <w:numFmt w:val="bullet"/>
      <w:lvlText w:val="•"/>
      <w:lvlJc w:val="left"/>
      <w:pPr>
        <w:ind w:left="1370" w:hanging="332"/>
      </w:pPr>
      <w:rPr>
        <w:rFonts w:hint="default"/>
        <w:lang w:val="es-ES" w:eastAsia="en-US" w:bidi="ar-SA"/>
      </w:rPr>
    </w:lvl>
    <w:lvl w:ilvl="3">
      <w:numFmt w:val="bullet"/>
      <w:lvlText w:val="•"/>
      <w:lvlJc w:val="left"/>
      <w:pPr>
        <w:ind w:left="1815" w:hanging="332"/>
      </w:pPr>
      <w:rPr>
        <w:rFonts w:hint="default"/>
        <w:lang w:val="es-ES" w:eastAsia="en-US" w:bidi="ar-SA"/>
      </w:rPr>
    </w:lvl>
    <w:lvl w:ilvl="4">
      <w:numFmt w:val="bullet"/>
      <w:lvlText w:val="•"/>
      <w:lvlJc w:val="left"/>
      <w:pPr>
        <w:ind w:left="2260" w:hanging="332"/>
      </w:pPr>
      <w:rPr>
        <w:rFonts w:hint="default"/>
        <w:lang w:val="es-ES" w:eastAsia="en-US" w:bidi="ar-SA"/>
      </w:rPr>
    </w:lvl>
    <w:lvl w:ilvl="5">
      <w:numFmt w:val="bullet"/>
      <w:lvlText w:val="•"/>
      <w:lvlJc w:val="left"/>
      <w:pPr>
        <w:ind w:left="2705" w:hanging="332"/>
      </w:pPr>
      <w:rPr>
        <w:rFonts w:hint="default"/>
        <w:lang w:val="es-ES" w:eastAsia="en-US" w:bidi="ar-SA"/>
      </w:rPr>
    </w:lvl>
    <w:lvl w:ilvl="6">
      <w:numFmt w:val="bullet"/>
      <w:lvlText w:val="•"/>
      <w:lvlJc w:val="left"/>
      <w:pPr>
        <w:ind w:left="3150" w:hanging="332"/>
      </w:pPr>
      <w:rPr>
        <w:rFonts w:hint="default"/>
        <w:lang w:val="es-ES" w:eastAsia="en-US" w:bidi="ar-SA"/>
      </w:rPr>
    </w:lvl>
    <w:lvl w:ilvl="7">
      <w:numFmt w:val="bullet"/>
      <w:lvlText w:val="•"/>
      <w:lvlJc w:val="left"/>
      <w:pPr>
        <w:ind w:left="3595" w:hanging="332"/>
      </w:pPr>
      <w:rPr>
        <w:rFonts w:hint="default"/>
        <w:lang w:val="es-ES" w:eastAsia="en-US" w:bidi="ar-SA"/>
      </w:rPr>
    </w:lvl>
    <w:lvl w:ilvl="8">
      <w:numFmt w:val="bullet"/>
      <w:lvlText w:val="•"/>
      <w:lvlJc w:val="left"/>
      <w:pPr>
        <w:ind w:left="4040" w:hanging="332"/>
      </w:pPr>
      <w:rPr>
        <w:rFonts w:hint="default"/>
        <w:lang w:val="es-ES" w:eastAsia="en-US" w:bidi="ar-SA"/>
      </w:rPr>
    </w:lvl>
  </w:abstractNum>
  <w:abstractNum w:abstractNumId="45" w15:restartNumberingAfterBreak="0">
    <w:nsid w:val="73932759"/>
    <w:multiLevelType w:val="hybridMultilevel"/>
    <w:tmpl w:val="57420434"/>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46" w15:restartNumberingAfterBreak="0">
    <w:nsid w:val="76795E28"/>
    <w:multiLevelType w:val="multilevel"/>
    <w:tmpl w:val="7D4C2B5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8231BE4"/>
    <w:multiLevelType w:val="hybridMultilevel"/>
    <w:tmpl w:val="405A507E"/>
    <w:lvl w:ilvl="0" w:tplc="2C0A000F">
      <w:start w:val="1"/>
      <w:numFmt w:val="decimal"/>
      <w:lvlText w:val="%1."/>
      <w:lvlJc w:val="left"/>
      <w:pPr>
        <w:ind w:left="928" w:hanging="360"/>
      </w:pPr>
    </w:lvl>
    <w:lvl w:ilvl="1" w:tplc="2C0A0019" w:tentative="1">
      <w:start w:val="1"/>
      <w:numFmt w:val="lowerLetter"/>
      <w:lvlText w:val="%2."/>
      <w:lvlJc w:val="left"/>
      <w:pPr>
        <w:ind w:left="1648" w:hanging="360"/>
      </w:pPr>
    </w:lvl>
    <w:lvl w:ilvl="2" w:tplc="2C0A001B" w:tentative="1">
      <w:start w:val="1"/>
      <w:numFmt w:val="lowerRoman"/>
      <w:lvlText w:val="%3."/>
      <w:lvlJc w:val="right"/>
      <w:pPr>
        <w:ind w:left="2368" w:hanging="180"/>
      </w:pPr>
    </w:lvl>
    <w:lvl w:ilvl="3" w:tplc="2C0A000F" w:tentative="1">
      <w:start w:val="1"/>
      <w:numFmt w:val="decimal"/>
      <w:lvlText w:val="%4."/>
      <w:lvlJc w:val="left"/>
      <w:pPr>
        <w:ind w:left="3088" w:hanging="360"/>
      </w:pPr>
    </w:lvl>
    <w:lvl w:ilvl="4" w:tplc="2C0A0019" w:tentative="1">
      <w:start w:val="1"/>
      <w:numFmt w:val="lowerLetter"/>
      <w:lvlText w:val="%5."/>
      <w:lvlJc w:val="left"/>
      <w:pPr>
        <w:ind w:left="3808" w:hanging="360"/>
      </w:pPr>
    </w:lvl>
    <w:lvl w:ilvl="5" w:tplc="2C0A001B" w:tentative="1">
      <w:start w:val="1"/>
      <w:numFmt w:val="lowerRoman"/>
      <w:lvlText w:val="%6."/>
      <w:lvlJc w:val="right"/>
      <w:pPr>
        <w:ind w:left="4528" w:hanging="180"/>
      </w:pPr>
    </w:lvl>
    <w:lvl w:ilvl="6" w:tplc="2C0A000F" w:tentative="1">
      <w:start w:val="1"/>
      <w:numFmt w:val="decimal"/>
      <w:lvlText w:val="%7."/>
      <w:lvlJc w:val="left"/>
      <w:pPr>
        <w:ind w:left="5248" w:hanging="360"/>
      </w:pPr>
    </w:lvl>
    <w:lvl w:ilvl="7" w:tplc="2C0A0019" w:tentative="1">
      <w:start w:val="1"/>
      <w:numFmt w:val="lowerLetter"/>
      <w:lvlText w:val="%8."/>
      <w:lvlJc w:val="left"/>
      <w:pPr>
        <w:ind w:left="5968" w:hanging="360"/>
      </w:pPr>
    </w:lvl>
    <w:lvl w:ilvl="8" w:tplc="2C0A001B" w:tentative="1">
      <w:start w:val="1"/>
      <w:numFmt w:val="lowerRoman"/>
      <w:lvlText w:val="%9."/>
      <w:lvlJc w:val="right"/>
      <w:pPr>
        <w:ind w:left="6688" w:hanging="180"/>
      </w:pPr>
    </w:lvl>
  </w:abstractNum>
  <w:abstractNum w:abstractNumId="48" w15:restartNumberingAfterBreak="0">
    <w:nsid w:val="7B74680E"/>
    <w:multiLevelType w:val="multilevel"/>
    <w:tmpl w:val="7B62FA7A"/>
    <w:lvl w:ilvl="0">
      <w:start w:val="2"/>
      <w:numFmt w:val="decimal"/>
      <w:lvlText w:val="%1"/>
      <w:lvlJc w:val="left"/>
      <w:pPr>
        <w:ind w:left="1212" w:hanging="360"/>
      </w:pPr>
      <w:rPr>
        <w:rFonts w:ascii="Times New Roman" w:eastAsia="Times New Roman" w:hAnsi="Times New Roman" w:cs="Times New Roman" w:hint="default"/>
        <w:b/>
        <w:bCs/>
        <w:w w:val="100"/>
        <w:sz w:val="24"/>
        <w:szCs w:val="24"/>
        <w:lang w:val="es-ES" w:eastAsia="en-US" w:bidi="ar-SA"/>
      </w:rPr>
    </w:lvl>
    <w:lvl w:ilvl="1">
      <w:start w:val="2"/>
      <w:numFmt w:val="decimal"/>
      <w:lvlText w:val="%1.%2"/>
      <w:lvlJc w:val="left"/>
      <w:pPr>
        <w:ind w:left="1212"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1932"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292" w:hanging="1440"/>
      </w:pPr>
      <w:rPr>
        <w:rFonts w:hint="default"/>
      </w:rPr>
    </w:lvl>
    <w:lvl w:ilvl="8">
      <w:start w:val="1"/>
      <w:numFmt w:val="decimal"/>
      <w:lvlText w:val="%1.%2.%3.%4.%5.%6.%7.%8.%9"/>
      <w:lvlJc w:val="left"/>
      <w:pPr>
        <w:ind w:left="2652" w:hanging="1800"/>
      </w:pPr>
      <w:rPr>
        <w:rFonts w:hint="default"/>
      </w:rPr>
    </w:lvl>
  </w:abstractNum>
  <w:abstractNum w:abstractNumId="49" w15:restartNumberingAfterBreak="0">
    <w:nsid w:val="7EC77B06"/>
    <w:multiLevelType w:val="multilevel"/>
    <w:tmpl w:val="9BD6F4E2"/>
    <w:lvl w:ilvl="0">
      <w:start w:val="1"/>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F1A4EF5"/>
    <w:multiLevelType w:val="multilevel"/>
    <w:tmpl w:val="91C6BC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F9D0AD0"/>
    <w:multiLevelType w:val="multilevel"/>
    <w:tmpl w:val="35C2BF3E"/>
    <w:lvl w:ilvl="0">
      <w:start w:val="1"/>
      <w:numFmt w:val="decimal"/>
      <w:lvlText w:val="%1"/>
      <w:lvlJc w:val="left"/>
      <w:pPr>
        <w:ind w:left="360" w:hanging="360"/>
      </w:pPr>
      <w:rPr>
        <w:rFonts w:hint="default"/>
      </w:rPr>
    </w:lvl>
    <w:lvl w:ilvl="1">
      <w:start w:val="18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195847995">
    <w:abstractNumId w:val="14"/>
  </w:num>
  <w:num w:numId="2" w16cid:durableId="485171548">
    <w:abstractNumId w:val="0"/>
  </w:num>
  <w:num w:numId="3" w16cid:durableId="1487356674">
    <w:abstractNumId w:val="6"/>
  </w:num>
  <w:num w:numId="4" w16cid:durableId="1925871589">
    <w:abstractNumId w:val="44"/>
  </w:num>
  <w:num w:numId="5" w16cid:durableId="1739860518">
    <w:abstractNumId w:val="24"/>
  </w:num>
  <w:num w:numId="6" w16cid:durableId="1285959581">
    <w:abstractNumId w:val="20"/>
  </w:num>
  <w:num w:numId="7" w16cid:durableId="2098943316">
    <w:abstractNumId w:val="11"/>
  </w:num>
  <w:num w:numId="8" w16cid:durableId="1106848364">
    <w:abstractNumId w:val="18"/>
  </w:num>
  <w:num w:numId="9" w16cid:durableId="1050421278">
    <w:abstractNumId w:val="50"/>
  </w:num>
  <w:num w:numId="10" w16cid:durableId="314916723">
    <w:abstractNumId w:val="36"/>
  </w:num>
  <w:num w:numId="11" w16cid:durableId="629169215">
    <w:abstractNumId w:val="16"/>
  </w:num>
  <w:num w:numId="12" w16cid:durableId="1539928244">
    <w:abstractNumId w:val="31"/>
  </w:num>
  <w:num w:numId="13" w16cid:durableId="1570068634">
    <w:abstractNumId w:val="35"/>
  </w:num>
  <w:num w:numId="14" w16cid:durableId="98768226">
    <w:abstractNumId w:val="9"/>
  </w:num>
  <w:num w:numId="15" w16cid:durableId="2065717803">
    <w:abstractNumId w:val="46"/>
  </w:num>
  <w:num w:numId="16" w16cid:durableId="474566914">
    <w:abstractNumId w:val="48"/>
  </w:num>
  <w:num w:numId="17" w16cid:durableId="1574119155">
    <w:abstractNumId w:val="42"/>
  </w:num>
  <w:num w:numId="18" w16cid:durableId="369065645">
    <w:abstractNumId w:val="10"/>
  </w:num>
  <w:num w:numId="19" w16cid:durableId="1601257239">
    <w:abstractNumId w:val="7"/>
  </w:num>
  <w:num w:numId="20" w16cid:durableId="775829303">
    <w:abstractNumId w:val="3"/>
  </w:num>
  <w:num w:numId="21" w16cid:durableId="221334546">
    <w:abstractNumId w:val="13"/>
  </w:num>
  <w:num w:numId="22" w16cid:durableId="1585721031">
    <w:abstractNumId w:val="23"/>
  </w:num>
  <w:num w:numId="23" w16cid:durableId="492913009">
    <w:abstractNumId w:val="33"/>
  </w:num>
  <w:num w:numId="24" w16cid:durableId="1587957954">
    <w:abstractNumId w:val="30"/>
  </w:num>
  <w:num w:numId="25" w16cid:durableId="525949720">
    <w:abstractNumId w:val="47"/>
  </w:num>
  <w:num w:numId="26" w16cid:durableId="1177428485">
    <w:abstractNumId w:val="37"/>
  </w:num>
  <w:num w:numId="27" w16cid:durableId="1914392571">
    <w:abstractNumId w:val="15"/>
  </w:num>
  <w:num w:numId="28" w16cid:durableId="1704287144">
    <w:abstractNumId w:val="8"/>
  </w:num>
  <w:num w:numId="29" w16cid:durableId="1681001796">
    <w:abstractNumId w:val="28"/>
  </w:num>
  <w:num w:numId="30" w16cid:durableId="808864517">
    <w:abstractNumId w:val="25"/>
  </w:num>
  <w:num w:numId="31" w16cid:durableId="466551917">
    <w:abstractNumId w:val="43"/>
  </w:num>
  <w:num w:numId="32" w16cid:durableId="791166731">
    <w:abstractNumId w:val="32"/>
  </w:num>
  <w:num w:numId="33" w16cid:durableId="668946300">
    <w:abstractNumId w:val="1"/>
  </w:num>
  <w:num w:numId="34" w16cid:durableId="2032877004">
    <w:abstractNumId w:val="49"/>
  </w:num>
  <w:num w:numId="35" w16cid:durableId="731119802">
    <w:abstractNumId w:val="17"/>
  </w:num>
  <w:num w:numId="36" w16cid:durableId="816069124">
    <w:abstractNumId w:val="5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37" w16cid:durableId="2026439732">
    <w:abstractNumId w:val="40"/>
  </w:num>
  <w:num w:numId="38" w16cid:durableId="1931691904">
    <w:abstractNumId w:val="19"/>
  </w:num>
  <w:num w:numId="39" w16cid:durableId="614866628">
    <w:abstractNumId w:val="5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40" w16cid:durableId="786509640">
    <w:abstractNumId w:val="12"/>
  </w:num>
  <w:num w:numId="41" w16cid:durableId="2099130237">
    <w:abstractNumId w:val="51"/>
  </w:num>
  <w:num w:numId="42" w16cid:durableId="250357739">
    <w:abstractNumId w:val="4"/>
  </w:num>
  <w:num w:numId="43" w16cid:durableId="657460123">
    <w:abstractNumId w:val="38"/>
  </w:num>
  <w:num w:numId="44" w16cid:durableId="1262492325">
    <w:abstractNumId w:val="34"/>
  </w:num>
  <w:num w:numId="45" w16cid:durableId="24136233">
    <w:abstractNumId w:val="29"/>
  </w:num>
  <w:num w:numId="46" w16cid:durableId="1372457618">
    <w:abstractNumId w:val="21"/>
  </w:num>
  <w:num w:numId="47" w16cid:durableId="1402408282">
    <w:abstractNumId w:val="39"/>
  </w:num>
  <w:num w:numId="48" w16cid:durableId="858280802">
    <w:abstractNumId w:val="2"/>
  </w:num>
  <w:num w:numId="49" w16cid:durableId="376322283">
    <w:abstractNumId w:val="27"/>
  </w:num>
  <w:num w:numId="50" w16cid:durableId="1470712249">
    <w:abstractNumId w:val="5"/>
  </w:num>
  <w:num w:numId="51" w16cid:durableId="1625886902">
    <w:abstractNumId w:val="26"/>
  </w:num>
  <w:num w:numId="52" w16cid:durableId="1582565972">
    <w:abstractNumId w:val="45"/>
  </w:num>
  <w:num w:numId="53" w16cid:durableId="1129082488">
    <w:abstractNumId w:val="22"/>
  </w:num>
  <w:num w:numId="54" w16cid:durableId="1263537542">
    <w:abstractNumId w:val="41"/>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los Binker">
    <w15:presenceInfo w15:providerId="AD" w15:userId="S::cbinker@unlam.edu.ar::58a91a52-9080-4a55-9e97-b8552c1034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9"/>
  <w:proofState w:spelling="clean"/>
  <w:revisionView w:insDel="0" w:formatting="0"/>
  <w:defaultTabStop w:val="284"/>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866D2"/>
    <w:rsid w:val="00003A62"/>
    <w:rsid w:val="0000790C"/>
    <w:rsid w:val="000106F8"/>
    <w:rsid w:val="00011508"/>
    <w:rsid w:val="00012143"/>
    <w:rsid w:val="0001337C"/>
    <w:rsid w:val="00014FD2"/>
    <w:rsid w:val="00016035"/>
    <w:rsid w:val="00017066"/>
    <w:rsid w:val="00017709"/>
    <w:rsid w:val="000217B7"/>
    <w:rsid w:val="00022A1A"/>
    <w:rsid w:val="0002361E"/>
    <w:rsid w:val="0002707A"/>
    <w:rsid w:val="00027A44"/>
    <w:rsid w:val="00027EB4"/>
    <w:rsid w:val="000300FE"/>
    <w:rsid w:val="00032988"/>
    <w:rsid w:val="0003314C"/>
    <w:rsid w:val="000337D9"/>
    <w:rsid w:val="0003409D"/>
    <w:rsid w:val="00035D99"/>
    <w:rsid w:val="000408B4"/>
    <w:rsid w:val="0004174D"/>
    <w:rsid w:val="00046C90"/>
    <w:rsid w:val="000472C4"/>
    <w:rsid w:val="00047731"/>
    <w:rsid w:val="00047D38"/>
    <w:rsid w:val="00052695"/>
    <w:rsid w:val="0005318D"/>
    <w:rsid w:val="0005347D"/>
    <w:rsid w:val="00055F3C"/>
    <w:rsid w:val="00061F0C"/>
    <w:rsid w:val="0006213C"/>
    <w:rsid w:val="00067C8F"/>
    <w:rsid w:val="00070DE2"/>
    <w:rsid w:val="000718F1"/>
    <w:rsid w:val="00071A4D"/>
    <w:rsid w:val="000772C6"/>
    <w:rsid w:val="000820C1"/>
    <w:rsid w:val="000863DD"/>
    <w:rsid w:val="00090055"/>
    <w:rsid w:val="0009037B"/>
    <w:rsid w:val="0009116D"/>
    <w:rsid w:val="00093288"/>
    <w:rsid w:val="0009568D"/>
    <w:rsid w:val="0009595D"/>
    <w:rsid w:val="000967EB"/>
    <w:rsid w:val="0009736E"/>
    <w:rsid w:val="00097B3D"/>
    <w:rsid w:val="000A33DA"/>
    <w:rsid w:val="000A364C"/>
    <w:rsid w:val="000A6C7D"/>
    <w:rsid w:val="000B0E76"/>
    <w:rsid w:val="000B16C9"/>
    <w:rsid w:val="000B2854"/>
    <w:rsid w:val="000B2E88"/>
    <w:rsid w:val="000B6208"/>
    <w:rsid w:val="000B6BEB"/>
    <w:rsid w:val="000C2261"/>
    <w:rsid w:val="000C3197"/>
    <w:rsid w:val="000C4CCC"/>
    <w:rsid w:val="000D1A1E"/>
    <w:rsid w:val="000D4D07"/>
    <w:rsid w:val="000D6269"/>
    <w:rsid w:val="000D65E7"/>
    <w:rsid w:val="000E23DB"/>
    <w:rsid w:val="000E3F67"/>
    <w:rsid w:val="000E6BBC"/>
    <w:rsid w:val="000E73E4"/>
    <w:rsid w:val="000F0C3E"/>
    <w:rsid w:val="000F2026"/>
    <w:rsid w:val="000F26DC"/>
    <w:rsid w:val="000F2DFA"/>
    <w:rsid w:val="000F6CBC"/>
    <w:rsid w:val="00100848"/>
    <w:rsid w:val="00101B66"/>
    <w:rsid w:val="00102E5F"/>
    <w:rsid w:val="00106214"/>
    <w:rsid w:val="00114C61"/>
    <w:rsid w:val="00115B91"/>
    <w:rsid w:val="00115F9E"/>
    <w:rsid w:val="00117043"/>
    <w:rsid w:val="001171FE"/>
    <w:rsid w:val="00117A8E"/>
    <w:rsid w:val="00117C4E"/>
    <w:rsid w:val="00121437"/>
    <w:rsid w:val="00124CE8"/>
    <w:rsid w:val="00126847"/>
    <w:rsid w:val="00127807"/>
    <w:rsid w:val="001278D8"/>
    <w:rsid w:val="00130631"/>
    <w:rsid w:val="001311BD"/>
    <w:rsid w:val="00131D42"/>
    <w:rsid w:val="00133914"/>
    <w:rsid w:val="00142A03"/>
    <w:rsid w:val="00143494"/>
    <w:rsid w:val="00145E9D"/>
    <w:rsid w:val="001532C3"/>
    <w:rsid w:val="001533DA"/>
    <w:rsid w:val="001541D5"/>
    <w:rsid w:val="0015541C"/>
    <w:rsid w:val="001563AF"/>
    <w:rsid w:val="00156E73"/>
    <w:rsid w:val="00160461"/>
    <w:rsid w:val="0016059E"/>
    <w:rsid w:val="001619F5"/>
    <w:rsid w:val="001621C8"/>
    <w:rsid w:val="001631F5"/>
    <w:rsid w:val="001635A4"/>
    <w:rsid w:val="00164F85"/>
    <w:rsid w:val="00165A54"/>
    <w:rsid w:val="00166D65"/>
    <w:rsid w:val="00167CF7"/>
    <w:rsid w:val="00170911"/>
    <w:rsid w:val="00171AB7"/>
    <w:rsid w:val="0017390E"/>
    <w:rsid w:val="00173CA1"/>
    <w:rsid w:val="0017497C"/>
    <w:rsid w:val="00174B90"/>
    <w:rsid w:val="001770E3"/>
    <w:rsid w:val="001776FE"/>
    <w:rsid w:val="00182755"/>
    <w:rsid w:val="001854D5"/>
    <w:rsid w:val="00185F7A"/>
    <w:rsid w:val="00186472"/>
    <w:rsid w:val="00186DA9"/>
    <w:rsid w:val="00191D60"/>
    <w:rsid w:val="00191F7B"/>
    <w:rsid w:val="001936FA"/>
    <w:rsid w:val="0019454F"/>
    <w:rsid w:val="001A0F83"/>
    <w:rsid w:val="001A145E"/>
    <w:rsid w:val="001A53AD"/>
    <w:rsid w:val="001A6613"/>
    <w:rsid w:val="001B104E"/>
    <w:rsid w:val="001B137A"/>
    <w:rsid w:val="001B1E87"/>
    <w:rsid w:val="001B27C7"/>
    <w:rsid w:val="001B28D3"/>
    <w:rsid w:val="001B2997"/>
    <w:rsid w:val="001B299C"/>
    <w:rsid w:val="001B431E"/>
    <w:rsid w:val="001B4FDD"/>
    <w:rsid w:val="001B53C0"/>
    <w:rsid w:val="001B5CD7"/>
    <w:rsid w:val="001B78C7"/>
    <w:rsid w:val="001C242A"/>
    <w:rsid w:val="001C2F86"/>
    <w:rsid w:val="001C5C71"/>
    <w:rsid w:val="001C5D0D"/>
    <w:rsid w:val="001D07BF"/>
    <w:rsid w:val="001D1E6D"/>
    <w:rsid w:val="001D4A9D"/>
    <w:rsid w:val="001D5E98"/>
    <w:rsid w:val="001D7C09"/>
    <w:rsid w:val="001E08F7"/>
    <w:rsid w:val="001E61CF"/>
    <w:rsid w:val="001E682E"/>
    <w:rsid w:val="001F3E75"/>
    <w:rsid w:val="001F4FBD"/>
    <w:rsid w:val="00202C91"/>
    <w:rsid w:val="00202F10"/>
    <w:rsid w:val="0020483C"/>
    <w:rsid w:val="00204C0F"/>
    <w:rsid w:val="002054C2"/>
    <w:rsid w:val="0020704C"/>
    <w:rsid w:val="00207055"/>
    <w:rsid w:val="00212EED"/>
    <w:rsid w:val="002147E2"/>
    <w:rsid w:val="00214E8F"/>
    <w:rsid w:val="00217F56"/>
    <w:rsid w:val="00222F75"/>
    <w:rsid w:val="002244D3"/>
    <w:rsid w:val="00225CDB"/>
    <w:rsid w:val="00226AA4"/>
    <w:rsid w:val="00236986"/>
    <w:rsid w:val="00244254"/>
    <w:rsid w:val="00244A2F"/>
    <w:rsid w:val="00245F2C"/>
    <w:rsid w:val="00251818"/>
    <w:rsid w:val="002518BC"/>
    <w:rsid w:val="0025239E"/>
    <w:rsid w:val="00252E6F"/>
    <w:rsid w:val="00253326"/>
    <w:rsid w:val="00255453"/>
    <w:rsid w:val="002557EC"/>
    <w:rsid w:val="00256304"/>
    <w:rsid w:val="002563A9"/>
    <w:rsid w:val="00267C70"/>
    <w:rsid w:val="002713BD"/>
    <w:rsid w:val="00271C40"/>
    <w:rsid w:val="00273782"/>
    <w:rsid w:val="0027581D"/>
    <w:rsid w:val="00275838"/>
    <w:rsid w:val="0027665D"/>
    <w:rsid w:val="00276729"/>
    <w:rsid w:val="00276F05"/>
    <w:rsid w:val="00277F52"/>
    <w:rsid w:val="002808DB"/>
    <w:rsid w:val="0028103C"/>
    <w:rsid w:val="00282A84"/>
    <w:rsid w:val="00283CF5"/>
    <w:rsid w:val="00284058"/>
    <w:rsid w:val="002848F7"/>
    <w:rsid w:val="0028547F"/>
    <w:rsid w:val="00285E48"/>
    <w:rsid w:val="00290801"/>
    <w:rsid w:val="002909B8"/>
    <w:rsid w:val="00290F96"/>
    <w:rsid w:val="00293D4A"/>
    <w:rsid w:val="002950AF"/>
    <w:rsid w:val="0029665E"/>
    <w:rsid w:val="002A1655"/>
    <w:rsid w:val="002A3E77"/>
    <w:rsid w:val="002A55A4"/>
    <w:rsid w:val="002A6503"/>
    <w:rsid w:val="002A6534"/>
    <w:rsid w:val="002A7111"/>
    <w:rsid w:val="002B24F9"/>
    <w:rsid w:val="002B331B"/>
    <w:rsid w:val="002B3B23"/>
    <w:rsid w:val="002B48D1"/>
    <w:rsid w:val="002C07F0"/>
    <w:rsid w:val="002C28E8"/>
    <w:rsid w:val="002C3359"/>
    <w:rsid w:val="002C42A7"/>
    <w:rsid w:val="002C4558"/>
    <w:rsid w:val="002C5678"/>
    <w:rsid w:val="002C5D1D"/>
    <w:rsid w:val="002C5DF6"/>
    <w:rsid w:val="002C68E0"/>
    <w:rsid w:val="002C748E"/>
    <w:rsid w:val="002C75E3"/>
    <w:rsid w:val="002D012A"/>
    <w:rsid w:val="002D08EE"/>
    <w:rsid w:val="002D0C6F"/>
    <w:rsid w:val="002D11BB"/>
    <w:rsid w:val="002D41E1"/>
    <w:rsid w:val="002D4419"/>
    <w:rsid w:val="002D669A"/>
    <w:rsid w:val="002E030C"/>
    <w:rsid w:val="002E202E"/>
    <w:rsid w:val="002E4030"/>
    <w:rsid w:val="002E516C"/>
    <w:rsid w:val="002E7C39"/>
    <w:rsid w:val="002F00DA"/>
    <w:rsid w:val="002F03C1"/>
    <w:rsid w:val="002F2772"/>
    <w:rsid w:val="002F4896"/>
    <w:rsid w:val="002F5BD6"/>
    <w:rsid w:val="002F5CDD"/>
    <w:rsid w:val="00301D33"/>
    <w:rsid w:val="003072E4"/>
    <w:rsid w:val="003128B2"/>
    <w:rsid w:val="003147D1"/>
    <w:rsid w:val="00316040"/>
    <w:rsid w:val="00316248"/>
    <w:rsid w:val="00317051"/>
    <w:rsid w:val="00325065"/>
    <w:rsid w:val="003256A6"/>
    <w:rsid w:val="003276C5"/>
    <w:rsid w:val="00330F59"/>
    <w:rsid w:val="00332DB8"/>
    <w:rsid w:val="003330C2"/>
    <w:rsid w:val="00341750"/>
    <w:rsid w:val="003453D9"/>
    <w:rsid w:val="003465A0"/>
    <w:rsid w:val="003470C1"/>
    <w:rsid w:val="00347BD1"/>
    <w:rsid w:val="00351151"/>
    <w:rsid w:val="003517D1"/>
    <w:rsid w:val="00352E58"/>
    <w:rsid w:val="003531D1"/>
    <w:rsid w:val="0035327F"/>
    <w:rsid w:val="00353947"/>
    <w:rsid w:val="0035423D"/>
    <w:rsid w:val="003563A4"/>
    <w:rsid w:val="00357108"/>
    <w:rsid w:val="0035798B"/>
    <w:rsid w:val="00361127"/>
    <w:rsid w:val="003613E5"/>
    <w:rsid w:val="00363F96"/>
    <w:rsid w:val="00364996"/>
    <w:rsid w:val="003650CA"/>
    <w:rsid w:val="00370B78"/>
    <w:rsid w:val="00373391"/>
    <w:rsid w:val="00373E75"/>
    <w:rsid w:val="00376954"/>
    <w:rsid w:val="003848AA"/>
    <w:rsid w:val="003850DF"/>
    <w:rsid w:val="003871AC"/>
    <w:rsid w:val="003907E4"/>
    <w:rsid w:val="00390DD0"/>
    <w:rsid w:val="00396170"/>
    <w:rsid w:val="00396D1E"/>
    <w:rsid w:val="00396FD3"/>
    <w:rsid w:val="0039730C"/>
    <w:rsid w:val="003A066A"/>
    <w:rsid w:val="003A0B79"/>
    <w:rsid w:val="003A1749"/>
    <w:rsid w:val="003A1AD0"/>
    <w:rsid w:val="003A1DF1"/>
    <w:rsid w:val="003A24AE"/>
    <w:rsid w:val="003A519B"/>
    <w:rsid w:val="003A5D16"/>
    <w:rsid w:val="003A7401"/>
    <w:rsid w:val="003B15DE"/>
    <w:rsid w:val="003B1F14"/>
    <w:rsid w:val="003B6674"/>
    <w:rsid w:val="003C06F4"/>
    <w:rsid w:val="003C2068"/>
    <w:rsid w:val="003C497D"/>
    <w:rsid w:val="003C516C"/>
    <w:rsid w:val="003C5AE3"/>
    <w:rsid w:val="003C5CDE"/>
    <w:rsid w:val="003C6D91"/>
    <w:rsid w:val="003D19EF"/>
    <w:rsid w:val="003D1DE7"/>
    <w:rsid w:val="003D288E"/>
    <w:rsid w:val="003D2A47"/>
    <w:rsid w:val="003D6CB5"/>
    <w:rsid w:val="003E17B3"/>
    <w:rsid w:val="003E29BB"/>
    <w:rsid w:val="003E367F"/>
    <w:rsid w:val="003E3ECB"/>
    <w:rsid w:val="003E5C17"/>
    <w:rsid w:val="003E7553"/>
    <w:rsid w:val="003F07C0"/>
    <w:rsid w:val="003F3276"/>
    <w:rsid w:val="003F32EE"/>
    <w:rsid w:val="003F4444"/>
    <w:rsid w:val="003F4BE6"/>
    <w:rsid w:val="003F5ADC"/>
    <w:rsid w:val="003F7038"/>
    <w:rsid w:val="003F7444"/>
    <w:rsid w:val="00402582"/>
    <w:rsid w:val="00402910"/>
    <w:rsid w:val="00404AB1"/>
    <w:rsid w:val="00411802"/>
    <w:rsid w:val="00413A82"/>
    <w:rsid w:val="0041425A"/>
    <w:rsid w:val="004142A1"/>
    <w:rsid w:val="00414338"/>
    <w:rsid w:val="004145EA"/>
    <w:rsid w:val="00414655"/>
    <w:rsid w:val="0041612C"/>
    <w:rsid w:val="004175F9"/>
    <w:rsid w:val="00420290"/>
    <w:rsid w:val="00420C40"/>
    <w:rsid w:val="00422499"/>
    <w:rsid w:val="0042591D"/>
    <w:rsid w:val="00431264"/>
    <w:rsid w:val="00432439"/>
    <w:rsid w:val="00434A58"/>
    <w:rsid w:val="00434D0B"/>
    <w:rsid w:val="00434E70"/>
    <w:rsid w:val="00435FF5"/>
    <w:rsid w:val="00437A0A"/>
    <w:rsid w:val="004405A0"/>
    <w:rsid w:val="00441DE8"/>
    <w:rsid w:val="00442406"/>
    <w:rsid w:val="0044274E"/>
    <w:rsid w:val="00444A79"/>
    <w:rsid w:val="00446920"/>
    <w:rsid w:val="004579FA"/>
    <w:rsid w:val="0046073C"/>
    <w:rsid w:val="00462E5F"/>
    <w:rsid w:val="004640D0"/>
    <w:rsid w:val="0046541D"/>
    <w:rsid w:val="0047363A"/>
    <w:rsid w:val="0047402C"/>
    <w:rsid w:val="00474F5D"/>
    <w:rsid w:val="004771DC"/>
    <w:rsid w:val="00480451"/>
    <w:rsid w:val="00481081"/>
    <w:rsid w:val="00483AFA"/>
    <w:rsid w:val="00484221"/>
    <w:rsid w:val="00485D0C"/>
    <w:rsid w:val="00486D4E"/>
    <w:rsid w:val="004929FA"/>
    <w:rsid w:val="0049380C"/>
    <w:rsid w:val="00494904"/>
    <w:rsid w:val="0049672F"/>
    <w:rsid w:val="00496845"/>
    <w:rsid w:val="004A04AD"/>
    <w:rsid w:val="004A0A7E"/>
    <w:rsid w:val="004B397A"/>
    <w:rsid w:val="004B63EB"/>
    <w:rsid w:val="004B67FF"/>
    <w:rsid w:val="004B7215"/>
    <w:rsid w:val="004C088B"/>
    <w:rsid w:val="004C2977"/>
    <w:rsid w:val="004C30B2"/>
    <w:rsid w:val="004C6D77"/>
    <w:rsid w:val="004D4AE9"/>
    <w:rsid w:val="004D5005"/>
    <w:rsid w:val="004D508A"/>
    <w:rsid w:val="004D6986"/>
    <w:rsid w:val="004E17C8"/>
    <w:rsid w:val="004E2DCB"/>
    <w:rsid w:val="004F1C47"/>
    <w:rsid w:val="004F487D"/>
    <w:rsid w:val="004F5287"/>
    <w:rsid w:val="004F7E3C"/>
    <w:rsid w:val="005017B8"/>
    <w:rsid w:val="00501E25"/>
    <w:rsid w:val="00503698"/>
    <w:rsid w:val="005055D9"/>
    <w:rsid w:val="00505A48"/>
    <w:rsid w:val="005061D1"/>
    <w:rsid w:val="00507A0B"/>
    <w:rsid w:val="0051088D"/>
    <w:rsid w:val="00511E01"/>
    <w:rsid w:val="00511EB5"/>
    <w:rsid w:val="00512CEC"/>
    <w:rsid w:val="0051363B"/>
    <w:rsid w:val="00514044"/>
    <w:rsid w:val="00514A14"/>
    <w:rsid w:val="00516BE9"/>
    <w:rsid w:val="00520C09"/>
    <w:rsid w:val="005226FA"/>
    <w:rsid w:val="0052483E"/>
    <w:rsid w:val="0052573E"/>
    <w:rsid w:val="005268E6"/>
    <w:rsid w:val="00532783"/>
    <w:rsid w:val="00533AE0"/>
    <w:rsid w:val="00534835"/>
    <w:rsid w:val="00535015"/>
    <w:rsid w:val="00535E3C"/>
    <w:rsid w:val="00537457"/>
    <w:rsid w:val="00537DF6"/>
    <w:rsid w:val="00545B28"/>
    <w:rsid w:val="00546EDF"/>
    <w:rsid w:val="005508D7"/>
    <w:rsid w:val="00551129"/>
    <w:rsid w:val="00551759"/>
    <w:rsid w:val="005533D3"/>
    <w:rsid w:val="00553935"/>
    <w:rsid w:val="00556F87"/>
    <w:rsid w:val="005573E2"/>
    <w:rsid w:val="00557A7E"/>
    <w:rsid w:val="00560232"/>
    <w:rsid w:val="005629EE"/>
    <w:rsid w:val="00562B6F"/>
    <w:rsid w:val="005642D7"/>
    <w:rsid w:val="00567C9E"/>
    <w:rsid w:val="005708BC"/>
    <w:rsid w:val="00570E3C"/>
    <w:rsid w:val="00571A6B"/>
    <w:rsid w:val="00572C75"/>
    <w:rsid w:val="00574696"/>
    <w:rsid w:val="00576C66"/>
    <w:rsid w:val="0057754F"/>
    <w:rsid w:val="00580A03"/>
    <w:rsid w:val="0058108A"/>
    <w:rsid w:val="00583094"/>
    <w:rsid w:val="00584385"/>
    <w:rsid w:val="00584633"/>
    <w:rsid w:val="00586446"/>
    <w:rsid w:val="00596F38"/>
    <w:rsid w:val="005971FA"/>
    <w:rsid w:val="00597F61"/>
    <w:rsid w:val="005A1523"/>
    <w:rsid w:val="005A293D"/>
    <w:rsid w:val="005A2F5C"/>
    <w:rsid w:val="005A3A9E"/>
    <w:rsid w:val="005A6590"/>
    <w:rsid w:val="005A696B"/>
    <w:rsid w:val="005A710D"/>
    <w:rsid w:val="005A7C88"/>
    <w:rsid w:val="005B043E"/>
    <w:rsid w:val="005B1899"/>
    <w:rsid w:val="005B3762"/>
    <w:rsid w:val="005B4BC1"/>
    <w:rsid w:val="005B56DC"/>
    <w:rsid w:val="005B59EF"/>
    <w:rsid w:val="005B6BE6"/>
    <w:rsid w:val="005C060B"/>
    <w:rsid w:val="005C2EE6"/>
    <w:rsid w:val="005C38D3"/>
    <w:rsid w:val="005C4D59"/>
    <w:rsid w:val="005C641E"/>
    <w:rsid w:val="005D17F3"/>
    <w:rsid w:val="005D28B3"/>
    <w:rsid w:val="005D2E62"/>
    <w:rsid w:val="005D443F"/>
    <w:rsid w:val="005D578C"/>
    <w:rsid w:val="005D61CE"/>
    <w:rsid w:val="005F0965"/>
    <w:rsid w:val="005F1B30"/>
    <w:rsid w:val="005F1DF9"/>
    <w:rsid w:val="005F26CC"/>
    <w:rsid w:val="005F421E"/>
    <w:rsid w:val="005F7702"/>
    <w:rsid w:val="005F7CA4"/>
    <w:rsid w:val="00601935"/>
    <w:rsid w:val="00602AAA"/>
    <w:rsid w:val="00606270"/>
    <w:rsid w:val="00606D2C"/>
    <w:rsid w:val="006071DF"/>
    <w:rsid w:val="0060746D"/>
    <w:rsid w:val="006074FB"/>
    <w:rsid w:val="006076B2"/>
    <w:rsid w:val="00611498"/>
    <w:rsid w:val="0061312E"/>
    <w:rsid w:val="00613844"/>
    <w:rsid w:val="00614273"/>
    <w:rsid w:val="00615B71"/>
    <w:rsid w:val="00615E52"/>
    <w:rsid w:val="00622FCC"/>
    <w:rsid w:val="00623450"/>
    <w:rsid w:val="00624342"/>
    <w:rsid w:val="0062636F"/>
    <w:rsid w:val="00632134"/>
    <w:rsid w:val="00635B5E"/>
    <w:rsid w:val="00635CC8"/>
    <w:rsid w:val="00636693"/>
    <w:rsid w:val="006417BC"/>
    <w:rsid w:val="006418A6"/>
    <w:rsid w:val="00641B95"/>
    <w:rsid w:val="00643427"/>
    <w:rsid w:val="00643994"/>
    <w:rsid w:val="00644453"/>
    <w:rsid w:val="0065183E"/>
    <w:rsid w:val="006537FA"/>
    <w:rsid w:val="00653A00"/>
    <w:rsid w:val="00653B5E"/>
    <w:rsid w:val="0065480D"/>
    <w:rsid w:val="00654B31"/>
    <w:rsid w:val="00655E44"/>
    <w:rsid w:val="00662B5A"/>
    <w:rsid w:val="00663AED"/>
    <w:rsid w:val="00663E49"/>
    <w:rsid w:val="0067368F"/>
    <w:rsid w:val="00673CD4"/>
    <w:rsid w:val="00674D83"/>
    <w:rsid w:val="0067558D"/>
    <w:rsid w:val="006762CD"/>
    <w:rsid w:val="0068051D"/>
    <w:rsid w:val="006805AE"/>
    <w:rsid w:val="00681DAE"/>
    <w:rsid w:val="0068497E"/>
    <w:rsid w:val="00690327"/>
    <w:rsid w:val="00690A6F"/>
    <w:rsid w:val="0069130C"/>
    <w:rsid w:val="006930F4"/>
    <w:rsid w:val="00693891"/>
    <w:rsid w:val="00693E12"/>
    <w:rsid w:val="006947BB"/>
    <w:rsid w:val="00695B83"/>
    <w:rsid w:val="0069707A"/>
    <w:rsid w:val="006A71B9"/>
    <w:rsid w:val="006B24E2"/>
    <w:rsid w:val="006B45DB"/>
    <w:rsid w:val="006B6C83"/>
    <w:rsid w:val="006C298F"/>
    <w:rsid w:val="006C577F"/>
    <w:rsid w:val="006D227A"/>
    <w:rsid w:val="006D2A7F"/>
    <w:rsid w:val="006D2B91"/>
    <w:rsid w:val="006D3028"/>
    <w:rsid w:val="006D5ABB"/>
    <w:rsid w:val="006D5B51"/>
    <w:rsid w:val="006E1C0E"/>
    <w:rsid w:val="006E252A"/>
    <w:rsid w:val="006E4CB0"/>
    <w:rsid w:val="006E751C"/>
    <w:rsid w:val="006E788F"/>
    <w:rsid w:val="006F1297"/>
    <w:rsid w:val="006F133C"/>
    <w:rsid w:val="006F2005"/>
    <w:rsid w:val="006F21E8"/>
    <w:rsid w:val="006F251A"/>
    <w:rsid w:val="006F717A"/>
    <w:rsid w:val="006F7BCB"/>
    <w:rsid w:val="00700285"/>
    <w:rsid w:val="0070169B"/>
    <w:rsid w:val="00702EFF"/>
    <w:rsid w:val="00704151"/>
    <w:rsid w:val="007065E3"/>
    <w:rsid w:val="00712A0C"/>
    <w:rsid w:val="00715D44"/>
    <w:rsid w:val="00721F19"/>
    <w:rsid w:val="00722214"/>
    <w:rsid w:val="0072233E"/>
    <w:rsid w:val="007231C5"/>
    <w:rsid w:val="00723ED6"/>
    <w:rsid w:val="00724984"/>
    <w:rsid w:val="0072520B"/>
    <w:rsid w:val="00726E71"/>
    <w:rsid w:val="0073071B"/>
    <w:rsid w:val="00732825"/>
    <w:rsid w:val="00732E8C"/>
    <w:rsid w:val="00736146"/>
    <w:rsid w:val="007434DD"/>
    <w:rsid w:val="00743D15"/>
    <w:rsid w:val="00744830"/>
    <w:rsid w:val="00745E07"/>
    <w:rsid w:val="007463B1"/>
    <w:rsid w:val="00746D07"/>
    <w:rsid w:val="007513DB"/>
    <w:rsid w:val="0075337F"/>
    <w:rsid w:val="00754DF1"/>
    <w:rsid w:val="00756226"/>
    <w:rsid w:val="00756F7D"/>
    <w:rsid w:val="0075760E"/>
    <w:rsid w:val="00757F3D"/>
    <w:rsid w:val="007614BE"/>
    <w:rsid w:val="007617CE"/>
    <w:rsid w:val="00762818"/>
    <w:rsid w:val="00763DD2"/>
    <w:rsid w:val="00764FF6"/>
    <w:rsid w:val="00765E3D"/>
    <w:rsid w:val="007665E1"/>
    <w:rsid w:val="00766B89"/>
    <w:rsid w:val="00766E53"/>
    <w:rsid w:val="0076759D"/>
    <w:rsid w:val="00770464"/>
    <w:rsid w:val="00773271"/>
    <w:rsid w:val="0077448A"/>
    <w:rsid w:val="0077617C"/>
    <w:rsid w:val="00777DD5"/>
    <w:rsid w:val="00780B6D"/>
    <w:rsid w:val="0078293E"/>
    <w:rsid w:val="007830BB"/>
    <w:rsid w:val="007832F1"/>
    <w:rsid w:val="00784161"/>
    <w:rsid w:val="0078449E"/>
    <w:rsid w:val="0078650D"/>
    <w:rsid w:val="00786644"/>
    <w:rsid w:val="007873EC"/>
    <w:rsid w:val="00791140"/>
    <w:rsid w:val="00791664"/>
    <w:rsid w:val="00791C73"/>
    <w:rsid w:val="00793098"/>
    <w:rsid w:val="00793C0F"/>
    <w:rsid w:val="007A0276"/>
    <w:rsid w:val="007A07EE"/>
    <w:rsid w:val="007A0ED4"/>
    <w:rsid w:val="007A3A30"/>
    <w:rsid w:val="007A4260"/>
    <w:rsid w:val="007A76FC"/>
    <w:rsid w:val="007B0150"/>
    <w:rsid w:val="007B2331"/>
    <w:rsid w:val="007B24B3"/>
    <w:rsid w:val="007B3582"/>
    <w:rsid w:val="007B547C"/>
    <w:rsid w:val="007B5B89"/>
    <w:rsid w:val="007B6BA5"/>
    <w:rsid w:val="007C78F4"/>
    <w:rsid w:val="007C7926"/>
    <w:rsid w:val="007D00D8"/>
    <w:rsid w:val="007D1A19"/>
    <w:rsid w:val="007D3E6E"/>
    <w:rsid w:val="007D5B4B"/>
    <w:rsid w:val="007D67CB"/>
    <w:rsid w:val="007D7BC4"/>
    <w:rsid w:val="007E0352"/>
    <w:rsid w:val="007E2A73"/>
    <w:rsid w:val="007E5D35"/>
    <w:rsid w:val="007F07F4"/>
    <w:rsid w:val="007F1821"/>
    <w:rsid w:val="007F5E1E"/>
    <w:rsid w:val="007F7732"/>
    <w:rsid w:val="008011DF"/>
    <w:rsid w:val="00801B29"/>
    <w:rsid w:val="00803563"/>
    <w:rsid w:val="00804F01"/>
    <w:rsid w:val="00805529"/>
    <w:rsid w:val="008059EA"/>
    <w:rsid w:val="00806FEB"/>
    <w:rsid w:val="00807C4D"/>
    <w:rsid w:val="0081008E"/>
    <w:rsid w:val="00810447"/>
    <w:rsid w:val="00814238"/>
    <w:rsid w:val="00817A2F"/>
    <w:rsid w:val="00817A4D"/>
    <w:rsid w:val="0082012F"/>
    <w:rsid w:val="00820585"/>
    <w:rsid w:val="00820707"/>
    <w:rsid w:val="00821632"/>
    <w:rsid w:val="008234DE"/>
    <w:rsid w:val="00823834"/>
    <w:rsid w:val="00834C37"/>
    <w:rsid w:val="00836E61"/>
    <w:rsid w:val="00837596"/>
    <w:rsid w:val="00837B08"/>
    <w:rsid w:val="008436B7"/>
    <w:rsid w:val="0084514B"/>
    <w:rsid w:val="008460D3"/>
    <w:rsid w:val="0084720F"/>
    <w:rsid w:val="008479E0"/>
    <w:rsid w:val="00851995"/>
    <w:rsid w:val="00852795"/>
    <w:rsid w:val="00852B1E"/>
    <w:rsid w:val="00852E4B"/>
    <w:rsid w:val="00857355"/>
    <w:rsid w:val="00860148"/>
    <w:rsid w:val="00860985"/>
    <w:rsid w:val="00862C94"/>
    <w:rsid w:val="008649B0"/>
    <w:rsid w:val="008654C1"/>
    <w:rsid w:val="008665E9"/>
    <w:rsid w:val="00866FCC"/>
    <w:rsid w:val="0087311B"/>
    <w:rsid w:val="00873CFF"/>
    <w:rsid w:val="008744CC"/>
    <w:rsid w:val="008744E9"/>
    <w:rsid w:val="00876928"/>
    <w:rsid w:val="00883919"/>
    <w:rsid w:val="008840B9"/>
    <w:rsid w:val="008842AE"/>
    <w:rsid w:val="00884BE1"/>
    <w:rsid w:val="008A272B"/>
    <w:rsid w:val="008A597D"/>
    <w:rsid w:val="008A6E7C"/>
    <w:rsid w:val="008B2222"/>
    <w:rsid w:val="008B26B0"/>
    <w:rsid w:val="008B26ED"/>
    <w:rsid w:val="008B3C4B"/>
    <w:rsid w:val="008B42C4"/>
    <w:rsid w:val="008B4941"/>
    <w:rsid w:val="008B6D19"/>
    <w:rsid w:val="008C15C4"/>
    <w:rsid w:val="008C1783"/>
    <w:rsid w:val="008C1A99"/>
    <w:rsid w:val="008C2BA6"/>
    <w:rsid w:val="008C2E67"/>
    <w:rsid w:val="008C4874"/>
    <w:rsid w:val="008C4E9B"/>
    <w:rsid w:val="008C5708"/>
    <w:rsid w:val="008D0727"/>
    <w:rsid w:val="008D1515"/>
    <w:rsid w:val="008D21C6"/>
    <w:rsid w:val="008D60B7"/>
    <w:rsid w:val="008E0647"/>
    <w:rsid w:val="008E3018"/>
    <w:rsid w:val="008E3069"/>
    <w:rsid w:val="008E6824"/>
    <w:rsid w:val="008E7E1D"/>
    <w:rsid w:val="008F0CD8"/>
    <w:rsid w:val="008F2977"/>
    <w:rsid w:val="008F34DB"/>
    <w:rsid w:val="008F413C"/>
    <w:rsid w:val="008F5327"/>
    <w:rsid w:val="008F5480"/>
    <w:rsid w:val="008F5DA8"/>
    <w:rsid w:val="008F5DD2"/>
    <w:rsid w:val="008F661F"/>
    <w:rsid w:val="008F70E5"/>
    <w:rsid w:val="008F74DE"/>
    <w:rsid w:val="009035A2"/>
    <w:rsid w:val="00903E73"/>
    <w:rsid w:val="009074DC"/>
    <w:rsid w:val="00907FF9"/>
    <w:rsid w:val="00914E0D"/>
    <w:rsid w:val="00914F2F"/>
    <w:rsid w:val="0091686A"/>
    <w:rsid w:val="00916E98"/>
    <w:rsid w:val="009177B9"/>
    <w:rsid w:val="009203DA"/>
    <w:rsid w:val="00921470"/>
    <w:rsid w:val="0092157E"/>
    <w:rsid w:val="00921C75"/>
    <w:rsid w:val="00921EBA"/>
    <w:rsid w:val="00923CE1"/>
    <w:rsid w:val="009267B6"/>
    <w:rsid w:val="00927604"/>
    <w:rsid w:val="0092779C"/>
    <w:rsid w:val="00933C72"/>
    <w:rsid w:val="00933E8E"/>
    <w:rsid w:val="0093553D"/>
    <w:rsid w:val="00936364"/>
    <w:rsid w:val="00941188"/>
    <w:rsid w:val="009444F2"/>
    <w:rsid w:val="009449CE"/>
    <w:rsid w:val="00944E1C"/>
    <w:rsid w:val="009562DA"/>
    <w:rsid w:val="00956CE2"/>
    <w:rsid w:val="00956FAE"/>
    <w:rsid w:val="0096013E"/>
    <w:rsid w:val="00960A7B"/>
    <w:rsid w:val="00960C73"/>
    <w:rsid w:val="00961A0D"/>
    <w:rsid w:val="00961B9D"/>
    <w:rsid w:val="00962E56"/>
    <w:rsid w:val="00966E7E"/>
    <w:rsid w:val="00970FD3"/>
    <w:rsid w:val="009715E4"/>
    <w:rsid w:val="00972868"/>
    <w:rsid w:val="00974FB4"/>
    <w:rsid w:val="00980B1C"/>
    <w:rsid w:val="0098137A"/>
    <w:rsid w:val="00981A0C"/>
    <w:rsid w:val="0098305B"/>
    <w:rsid w:val="009846AF"/>
    <w:rsid w:val="009850F5"/>
    <w:rsid w:val="0098534C"/>
    <w:rsid w:val="00991DEC"/>
    <w:rsid w:val="00994308"/>
    <w:rsid w:val="00994B88"/>
    <w:rsid w:val="00995365"/>
    <w:rsid w:val="009954DE"/>
    <w:rsid w:val="009960E2"/>
    <w:rsid w:val="00997BA1"/>
    <w:rsid w:val="009A2676"/>
    <w:rsid w:val="009A7AA7"/>
    <w:rsid w:val="009B0DB4"/>
    <w:rsid w:val="009B16E9"/>
    <w:rsid w:val="009B29D7"/>
    <w:rsid w:val="009B3259"/>
    <w:rsid w:val="009B6339"/>
    <w:rsid w:val="009B780E"/>
    <w:rsid w:val="009C2A6C"/>
    <w:rsid w:val="009C3599"/>
    <w:rsid w:val="009C541B"/>
    <w:rsid w:val="009C5983"/>
    <w:rsid w:val="009C5ED4"/>
    <w:rsid w:val="009C78B5"/>
    <w:rsid w:val="009D2C5B"/>
    <w:rsid w:val="009D2DCA"/>
    <w:rsid w:val="009D7C21"/>
    <w:rsid w:val="009E0A44"/>
    <w:rsid w:val="009E3666"/>
    <w:rsid w:val="009E417A"/>
    <w:rsid w:val="009E42EC"/>
    <w:rsid w:val="009E6AE9"/>
    <w:rsid w:val="009F18B8"/>
    <w:rsid w:val="009F469B"/>
    <w:rsid w:val="009F6C5A"/>
    <w:rsid w:val="009F7631"/>
    <w:rsid w:val="00A017AA"/>
    <w:rsid w:val="00A01D45"/>
    <w:rsid w:val="00A0232E"/>
    <w:rsid w:val="00A02453"/>
    <w:rsid w:val="00A05BB4"/>
    <w:rsid w:val="00A06AEE"/>
    <w:rsid w:val="00A07283"/>
    <w:rsid w:val="00A07FF8"/>
    <w:rsid w:val="00A11DE1"/>
    <w:rsid w:val="00A14548"/>
    <w:rsid w:val="00A146ED"/>
    <w:rsid w:val="00A1472E"/>
    <w:rsid w:val="00A14C80"/>
    <w:rsid w:val="00A151CF"/>
    <w:rsid w:val="00A1735C"/>
    <w:rsid w:val="00A20754"/>
    <w:rsid w:val="00A20BE2"/>
    <w:rsid w:val="00A2102E"/>
    <w:rsid w:val="00A2112F"/>
    <w:rsid w:val="00A23B11"/>
    <w:rsid w:val="00A23D03"/>
    <w:rsid w:val="00A25580"/>
    <w:rsid w:val="00A25B98"/>
    <w:rsid w:val="00A2600B"/>
    <w:rsid w:val="00A26247"/>
    <w:rsid w:val="00A2685A"/>
    <w:rsid w:val="00A2736D"/>
    <w:rsid w:val="00A279E8"/>
    <w:rsid w:val="00A332E3"/>
    <w:rsid w:val="00A33A2D"/>
    <w:rsid w:val="00A34788"/>
    <w:rsid w:val="00A35860"/>
    <w:rsid w:val="00A371F6"/>
    <w:rsid w:val="00A3792A"/>
    <w:rsid w:val="00A379FA"/>
    <w:rsid w:val="00A4002A"/>
    <w:rsid w:val="00A40F29"/>
    <w:rsid w:val="00A457A4"/>
    <w:rsid w:val="00A45A65"/>
    <w:rsid w:val="00A45F9A"/>
    <w:rsid w:val="00A46158"/>
    <w:rsid w:val="00A53D9E"/>
    <w:rsid w:val="00A53E70"/>
    <w:rsid w:val="00A5669C"/>
    <w:rsid w:val="00A56731"/>
    <w:rsid w:val="00A56970"/>
    <w:rsid w:val="00A607DE"/>
    <w:rsid w:val="00A60F3F"/>
    <w:rsid w:val="00A61F74"/>
    <w:rsid w:val="00A63329"/>
    <w:rsid w:val="00A66387"/>
    <w:rsid w:val="00A67B3F"/>
    <w:rsid w:val="00A67E1A"/>
    <w:rsid w:val="00A75255"/>
    <w:rsid w:val="00A759AF"/>
    <w:rsid w:val="00A759D0"/>
    <w:rsid w:val="00A81993"/>
    <w:rsid w:val="00A91D96"/>
    <w:rsid w:val="00A922AD"/>
    <w:rsid w:val="00A927E8"/>
    <w:rsid w:val="00A93EBB"/>
    <w:rsid w:val="00AA1802"/>
    <w:rsid w:val="00AA2CBF"/>
    <w:rsid w:val="00AA2CF1"/>
    <w:rsid w:val="00AA346F"/>
    <w:rsid w:val="00AA6326"/>
    <w:rsid w:val="00AA6997"/>
    <w:rsid w:val="00AB0B91"/>
    <w:rsid w:val="00AB22A6"/>
    <w:rsid w:val="00AB4C5B"/>
    <w:rsid w:val="00AB64D7"/>
    <w:rsid w:val="00AB66CF"/>
    <w:rsid w:val="00AC1370"/>
    <w:rsid w:val="00AC3B62"/>
    <w:rsid w:val="00AC4F35"/>
    <w:rsid w:val="00AC73AB"/>
    <w:rsid w:val="00AD1A06"/>
    <w:rsid w:val="00AD7AB1"/>
    <w:rsid w:val="00AE0C53"/>
    <w:rsid w:val="00AE17BE"/>
    <w:rsid w:val="00AE4736"/>
    <w:rsid w:val="00AE54B8"/>
    <w:rsid w:val="00AE73EC"/>
    <w:rsid w:val="00AE787D"/>
    <w:rsid w:val="00AF26A8"/>
    <w:rsid w:val="00AF28E2"/>
    <w:rsid w:val="00AF727C"/>
    <w:rsid w:val="00B03903"/>
    <w:rsid w:val="00B03D79"/>
    <w:rsid w:val="00B0645D"/>
    <w:rsid w:val="00B07B3A"/>
    <w:rsid w:val="00B07B4C"/>
    <w:rsid w:val="00B07FF3"/>
    <w:rsid w:val="00B12950"/>
    <w:rsid w:val="00B2028B"/>
    <w:rsid w:val="00B21D9B"/>
    <w:rsid w:val="00B22001"/>
    <w:rsid w:val="00B234B9"/>
    <w:rsid w:val="00B240D5"/>
    <w:rsid w:val="00B257E1"/>
    <w:rsid w:val="00B27235"/>
    <w:rsid w:val="00B27638"/>
    <w:rsid w:val="00B30779"/>
    <w:rsid w:val="00B3119F"/>
    <w:rsid w:val="00B32269"/>
    <w:rsid w:val="00B32E74"/>
    <w:rsid w:val="00B369C6"/>
    <w:rsid w:val="00B40E4C"/>
    <w:rsid w:val="00B40F1B"/>
    <w:rsid w:val="00B44475"/>
    <w:rsid w:val="00B44F33"/>
    <w:rsid w:val="00B453A7"/>
    <w:rsid w:val="00B52107"/>
    <w:rsid w:val="00B52361"/>
    <w:rsid w:val="00B53532"/>
    <w:rsid w:val="00B552C3"/>
    <w:rsid w:val="00B55543"/>
    <w:rsid w:val="00B5701E"/>
    <w:rsid w:val="00B609B6"/>
    <w:rsid w:val="00B61918"/>
    <w:rsid w:val="00B63515"/>
    <w:rsid w:val="00B66DFD"/>
    <w:rsid w:val="00B67807"/>
    <w:rsid w:val="00B67A09"/>
    <w:rsid w:val="00B67E01"/>
    <w:rsid w:val="00B72E81"/>
    <w:rsid w:val="00B73695"/>
    <w:rsid w:val="00B74E08"/>
    <w:rsid w:val="00B808EC"/>
    <w:rsid w:val="00B8577D"/>
    <w:rsid w:val="00B86757"/>
    <w:rsid w:val="00B908BD"/>
    <w:rsid w:val="00B90C20"/>
    <w:rsid w:val="00B95BCE"/>
    <w:rsid w:val="00B95D06"/>
    <w:rsid w:val="00B97714"/>
    <w:rsid w:val="00BA24C3"/>
    <w:rsid w:val="00BA3994"/>
    <w:rsid w:val="00BA5677"/>
    <w:rsid w:val="00BA58C3"/>
    <w:rsid w:val="00BB0698"/>
    <w:rsid w:val="00BB0EE5"/>
    <w:rsid w:val="00BB1692"/>
    <w:rsid w:val="00BB2649"/>
    <w:rsid w:val="00BB2EF8"/>
    <w:rsid w:val="00BB461C"/>
    <w:rsid w:val="00BB4966"/>
    <w:rsid w:val="00BB7671"/>
    <w:rsid w:val="00BB7A4D"/>
    <w:rsid w:val="00BC1FE8"/>
    <w:rsid w:val="00BC6D3B"/>
    <w:rsid w:val="00BD074F"/>
    <w:rsid w:val="00BD0A2A"/>
    <w:rsid w:val="00BD1224"/>
    <w:rsid w:val="00BD2A6A"/>
    <w:rsid w:val="00BD6469"/>
    <w:rsid w:val="00BD66AE"/>
    <w:rsid w:val="00BE26CB"/>
    <w:rsid w:val="00BE2D79"/>
    <w:rsid w:val="00BE417E"/>
    <w:rsid w:val="00BE6C68"/>
    <w:rsid w:val="00BF05DC"/>
    <w:rsid w:val="00BF14C2"/>
    <w:rsid w:val="00BF1951"/>
    <w:rsid w:val="00BF2B2E"/>
    <w:rsid w:val="00BF537A"/>
    <w:rsid w:val="00BF5D5D"/>
    <w:rsid w:val="00BF7E15"/>
    <w:rsid w:val="00C01037"/>
    <w:rsid w:val="00C05E85"/>
    <w:rsid w:val="00C060B8"/>
    <w:rsid w:val="00C07380"/>
    <w:rsid w:val="00C10C47"/>
    <w:rsid w:val="00C11A37"/>
    <w:rsid w:val="00C13FB9"/>
    <w:rsid w:val="00C14C39"/>
    <w:rsid w:val="00C16923"/>
    <w:rsid w:val="00C17427"/>
    <w:rsid w:val="00C21BC6"/>
    <w:rsid w:val="00C23A24"/>
    <w:rsid w:val="00C23CB6"/>
    <w:rsid w:val="00C24F0D"/>
    <w:rsid w:val="00C26B90"/>
    <w:rsid w:val="00C2765C"/>
    <w:rsid w:val="00C32481"/>
    <w:rsid w:val="00C35222"/>
    <w:rsid w:val="00C37AC2"/>
    <w:rsid w:val="00C40F5D"/>
    <w:rsid w:val="00C41E97"/>
    <w:rsid w:val="00C42714"/>
    <w:rsid w:val="00C431F8"/>
    <w:rsid w:val="00C44390"/>
    <w:rsid w:val="00C467BD"/>
    <w:rsid w:val="00C5202B"/>
    <w:rsid w:val="00C53D09"/>
    <w:rsid w:val="00C5495D"/>
    <w:rsid w:val="00C55284"/>
    <w:rsid w:val="00C553B5"/>
    <w:rsid w:val="00C610A9"/>
    <w:rsid w:val="00C616FB"/>
    <w:rsid w:val="00C6178D"/>
    <w:rsid w:val="00C63F24"/>
    <w:rsid w:val="00C67333"/>
    <w:rsid w:val="00C7073F"/>
    <w:rsid w:val="00C7111D"/>
    <w:rsid w:val="00C7180C"/>
    <w:rsid w:val="00C73666"/>
    <w:rsid w:val="00C77E69"/>
    <w:rsid w:val="00C81289"/>
    <w:rsid w:val="00C821E7"/>
    <w:rsid w:val="00C85864"/>
    <w:rsid w:val="00C866D2"/>
    <w:rsid w:val="00C87F3C"/>
    <w:rsid w:val="00C90E73"/>
    <w:rsid w:val="00C9295D"/>
    <w:rsid w:val="00C935D5"/>
    <w:rsid w:val="00C94258"/>
    <w:rsid w:val="00C94EF3"/>
    <w:rsid w:val="00C95310"/>
    <w:rsid w:val="00CA45FD"/>
    <w:rsid w:val="00CA7799"/>
    <w:rsid w:val="00CA7B63"/>
    <w:rsid w:val="00CB1E3D"/>
    <w:rsid w:val="00CB23AF"/>
    <w:rsid w:val="00CB3006"/>
    <w:rsid w:val="00CB389C"/>
    <w:rsid w:val="00CB405C"/>
    <w:rsid w:val="00CC0795"/>
    <w:rsid w:val="00CC1BC1"/>
    <w:rsid w:val="00CC24C9"/>
    <w:rsid w:val="00CC65E3"/>
    <w:rsid w:val="00CC69AD"/>
    <w:rsid w:val="00CC7016"/>
    <w:rsid w:val="00CD09F2"/>
    <w:rsid w:val="00CD22D2"/>
    <w:rsid w:val="00CD4254"/>
    <w:rsid w:val="00CD6C27"/>
    <w:rsid w:val="00CD6C77"/>
    <w:rsid w:val="00CE0718"/>
    <w:rsid w:val="00CE0936"/>
    <w:rsid w:val="00CE13C5"/>
    <w:rsid w:val="00CE2781"/>
    <w:rsid w:val="00CE3773"/>
    <w:rsid w:val="00CE3D7A"/>
    <w:rsid w:val="00CE6E8E"/>
    <w:rsid w:val="00CE79B3"/>
    <w:rsid w:val="00CF034A"/>
    <w:rsid w:val="00CF1DF3"/>
    <w:rsid w:val="00CF20FB"/>
    <w:rsid w:val="00CF4FFB"/>
    <w:rsid w:val="00D02082"/>
    <w:rsid w:val="00D03457"/>
    <w:rsid w:val="00D040E3"/>
    <w:rsid w:val="00D04D8D"/>
    <w:rsid w:val="00D05E98"/>
    <w:rsid w:val="00D12953"/>
    <w:rsid w:val="00D145E3"/>
    <w:rsid w:val="00D17BE7"/>
    <w:rsid w:val="00D203FA"/>
    <w:rsid w:val="00D21852"/>
    <w:rsid w:val="00D2234E"/>
    <w:rsid w:val="00D24D5F"/>
    <w:rsid w:val="00D25780"/>
    <w:rsid w:val="00D2628D"/>
    <w:rsid w:val="00D31C96"/>
    <w:rsid w:val="00D32CA4"/>
    <w:rsid w:val="00D360CE"/>
    <w:rsid w:val="00D41383"/>
    <w:rsid w:val="00D42E7F"/>
    <w:rsid w:val="00D43240"/>
    <w:rsid w:val="00D44497"/>
    <w:rsid w:val="00D45A0A"/>
    <w:rsid w:val="00D51733"/>
    <w:rsid w:val="00D52E46"/>
    <w:rsid w:val="00D545C3"/>
    <w:rsid w:val="00D54EE0"/>
    <w:rsid w:val="00D55754"/>
    <w:rsid w:val="00D57C07"/>
    <w:rsid w:val="00D6105B"/>
    <w:rsid w:val="00D61144"/>
    <w:rsid w:val="00D61170"/>
    <w:rsid w:val="00D6124C"/>
    <w:rsid w:val="00D65837"/>
    <w:rsid w:val="00D66AA0"/>
    <w:rsid w:val="00D67462"/>
    <w:rsid w:val="00D67E3E"/>
    <w:rsid w:val="00D73DE2"/>
    <w:rsid w:val="00D74FE2"/>
    <w:rsid w:val="00D75D7E"/>
    <w:rsid w:val="00D80FB9"/>
    <w:rsid w:val="00D833A9"/>
    <w:rsid w:val="00D85024"/>
    <w:rsid w:val="00D867C1"/>
    <w:rsid w:val="00D867CA"/>
    <w:rsid w:val="00D86D70"/>
    <w:rsid w:val="00D90837"/>
    <w:rsid w:val="00D95855"/>
    <w:rsid w:val="00D967ED"/>
    <w:rsid w:val="00D97C08"/>
    <w:rsid w:val="00DA14F4"/>
    <w:rsid w:val="00DA3A63"/>
    <w:rsid w:val="00DA571E"/>
    <w:rsid w:val="00DA71A7"/>
    <w:rsid w:val="00DB14A2"/>
    <w:rsid w:val="00DB151B"/>
    <w:rsid w:val="00DB1814"/>
    <w:rsid w:val="00DB296A"/>
    <w:rsid w:val="00DB2C90"/>
    <w:rsid w:val="00DB35B5"/>
    <w:rsid w:val="00DB3DAC"/>
    <w:rsid w:val="00DB77AD"/>
    <w:rsid w:val="00DC1693"/>
    <w:rsid w:val="00DC2346"/>
    <w:rsid w:val="00DC3D39"/>
    <w:rsid w:val="00DC4E03"/>
    <w:rsid w:val="00DC4F38"/>
    <w:rsid w:val="00DC591C"/>
    <w:rsid w:val="00DC7CC8"/>
    <w:rsid w:val="00DD0A98"/>
    <w:rsid w:val="00DD1C3C"/>
    <w:rsid w:val="00DD201F"/>
    <w:rsid w:val="00DD203D"/>
    <w:rsid w:val="00DD305B"/>
    <w:rsid w:val="00DD7852"/>
    <w:rsid w:val="00DD7863"/>
    <w:rsid w:val="00DD7DE5"/>
    <w:rsid w:val="00DE185D"/>
    <w:rsid w:val="00DE3FC9"/>
    <w:rsid w:val="00DE50FA"/>
    <w:rsid w:val="00DE6DD6"/>
    <w:rsid w:val="00DF12B0"/>
    <w:rsid w:val="00DF1582"/>
    <w:rsid w:val="00DF37C6"/>
    <w:rsid w:val="00DF4328"/>
    <w:rsid w:val="00DF5823"/>
    <w:rsid w:val="00DF5EEF"/>
    <w:rsid w:val="00E01FC5"/>
    <w:rsid w:val="00E04D47"/>
    <w:rsid w:val="00E05DAE"/>
    <w:rsid w:val="00E104EA"/>
    <w:rsid w:val="00E13F04"/>
    <w:rsid w:val="00E2023C"/>
    <w:rsid w:val="00E2195D"/>
    <w:rsid w:val="00E220EC"/>
    <w:rsid w:val="00E22AF1"/>
    <w:rsid w:val="00E2445D"/>
    <w:rsid w:val="00E31CCF"/>
    <w:rsid w:val="00E333FD"/>
    <w:rsid w:val="00E3447B"/>
    <w:rsid w:val="00E372B6"/>
    <w:rsid w:val="00E40615"/>
    <w:rsid w:val="00E41A02"/>
    <w:rsid w:val="00E4247B"/>
    <w:rsid w:val="00E444FF"/>
    <w:rsid w:val="00E451E7"/>
    <w:rsid w:val="00E4638D"/>
    <w:rsid w:val="00E46443"/>
    <w:rsid w:val="00E50AB1"/>
    <w:rsid w:val="00E50BED"/>
    <w:rsid w:val="00E5298B"/>
    <w:rsid w:val="00E554DD"/>
    <w:rsid w:val="00E561C2"/>
    <w:rsid w:val="00E6045F"/>
    <w:rsid w:val="00E609C1"/>
    <w:rsid w:val="00E62172"/>
    <w:rsid w:val="00E650BC"/>
    <w:rsid w:val="00E728E8"/>
    <w:rsid w:val="00E73210"/>
    <w:rsid w:val="00E74C5A"/>
    <w:rsid w:val="00E76000"/>
    <w:rsid w:val="00E761A9"/>
    <w:rsid w:val="00E777AB"/>
    <w:rsid w:val="00E80534"/>
    <w:rsid w:val="00E81631"/>
    <w:rsid w:val="00E859F2"/>
    <w:rsid w:val="00E86E11"/>
    <w:rsid w:val="00E92521"/>
    <w:rsid w:val="00E94120"/>
    <w:rsid w:val="00E94A58"/>
    <w:rsid w:val="00E953ED"/>
    <w:rsid w:val="00EA156C"/>
    <w:rsid w:val="00EA159C"/>
    <w:rsid w:val="00EA2406"/>
    <w:rsid w:val="00EA29CA"/>
    <w:rsid w:val="00EA2EF3"/>
    <w:rsid w:val="00EA47F2"/>
    <w:rsid w:val="00EA5A99"/>
    <w:rsid w:val="00EB14C4"/>
    <w:rsid w:val="00EB1A53"/>
    <w:rsid w:val="00EB1FE4"/>
    <w:rsid w:val="00EB4B0B"/>
    <w:rsid w:val="00EB68DE"/>
    <w:rsid w:val="00EB6ABE"/>
    <w:rsid w:val="00EB6AF8"/>
    <w:rsid w:val="00EB7F61"/>
    <w:rsid w:val="00EC04B5"/>
    <w:rsid w:val="00EC07FE"/>
    <w:rsid w:val="00EC1273"/>
    <w:rsid w:val="00EC3D2A"/>
    <w:rsid w:val="00EC7E74"/>
    <w:rsid w:val="00ED166C"/>
    <w:rsid w:val="00ED1833"/>
    <w:rsid w:val="00ED187F"/>
    <w:rsid w:val="00ED2632"/>
    <w:rsid w:val="00ED3B13"/>
    <w:rsid w:val="00ED4FD7"/>
    <w:rsid w:val="00ED5A15"/>
    <w:rsid w:val="00EE1BC3"/>
    <w:rsid w:val="00EE2245"/>
    <w:rsid w:val="00EE2D58"/>
    <w:rsid w:val="00EE5990"/>
    <w:rsid w:val="00EF0D35"/>
    <w:rsid w:val="00EF2D9C"/>
    <w:rsid w:val="00EF3BC3"/>
    <w:rsid w:val="00EF3D59"/>
    <w:rsid w:val="00EF6B54"/>
    <w:rsid w:val="00EF6CCD"/>
    <w:rsid w:val="00F02A6B"/>
    <w:rsid w:val="00F0734A"/>
    <w:rsid w:val="00F1025A"/>
    <w:rsid w:val="00F121DB"/>
    <w:rsid w:val="00F145A0"/>
    <w:rsid w:val="00F153C1"/>
    <w:rsid w:val="00F1697D"/>
    <w:rsid w:val="00F16A94"/>
    <w:rsid w:val="00F179C9"/>
    <w:rsid w:val="00F2074D"/>
    <w:rsid w:val="00F21AE4"/>
    <w:rsid w:val="00F225FE"/>
    <w:rsid w:val="00F255F5"/>
    <w:rsid w:val="00F30B01"/>
    <w:rsid w:val="00F30DE7"/>
    <w:rsid w:val="00F336FC"/>
    <w:rsid w:val="00F3458C"/>
    <w:rsid w:val="00F35378"/>
    <w:rsid w:val="00F35A96"/>
    <w:rsid w:val="00F36356"/>
    <w:rsid w:val="00F366A9"/>
    <w:rsid w:val="00F37FE4"/>
    <w:rsid w:val="00F43C49"/>
    <w:rsid w:val="00F4796A"/>
    <w:rsid w:val="00F500B1"/>
    <w:rsid w:val="00F50110"/>
    <w:rsid w:val="00F50C74"/>
    <w:rsid w:val="00F50E25"/>
    <w:rsid w:val="00F50EEE"/>
    <w:rsid w:val="00F539E5"/>
    <w:rsid w:val="00F54D55"/>
    <w:rsid w:val="00F601FA"/>
    <w:rsid w:val="00F7165D"/>
    <w:rsid w:val="00F73BC8"/>
    <w:rsid w:val="00F82384"/>
    <w:rsid w:val="00F851B0"/>
    <w:rsid w:val="00F8561A"/>
    <w:rsid w:val="00F8592A"/>
    <w:rsid w:val="00F879E0"/>
    <w:rsid w:val="00F97528"/>
    <w:rsid w:val="00FA13C9"/>
    <w:rsid w:val="00FA4179"/>
    <w:rsid w:val="00FA6457"/>
    <w:rsid w:val="00FA6E12"/>
    <w:rsid w:val="00FA706C"/>
    <w:rsid w:val="00FB02D9"/>
    <w:rsid w:val="00FB36BC"/>
    <w:rsid w:val="00FB4410"/>
    <w:rsid w:val="00FB4D21"/>
    <w:rsid w:val="00FC29B0"/>
    <w:rsid w:val="00FC6B0E"/>
    <w:rsid w:val="00FD2616"/>
    <w:rsid w:val="00FD653F"/>
    <w:rsid w:val="00FD76DE"/>
    <w:rsid w:val="00FE1D10"/>
    <w:rsid w:val="00FE462E"/>
    <w:rsid w:val="00FF258A"/>
    <w:rsid w:val="00FF2ED9"/>
    <w:rsid w:val="00FF7695"/>
    <w:rsid w:val="00FF7A57"/>
    <w:rsid w:val="00FF7BF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FFA7F"/>
  <w15:docId w15:val="{4514BBE7-E2E0-438F-875F-A8C745E5E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F2F"/>
    <w:rPr>
      <w:rFonts w:ascii="Times New Roman" w:eastAsia="Times New Roman" w:hAnsi="Times New Roman" w:cs="Times New Roman"/>
      <w:lang w:val="es-ES"/>
    </w:rPr>
  </w:style>
  <w:style w:type="paragraph" w:styleId="Ttulo1">
    <w:name w:val="heading 1"/>
    <w:basedOn w:val="Normal"/>
    <w:uiPriority w:val="9"/>
    <w:qFormat/>
    <w:pPr>
      <w:ind w:left="151"/>
      <w:jc w:val="both"/>
      <w:outlineLvl w:val="0"/>
    </w:pPr>
    <w:rPr>
      <w:b/>
      <w:bCs/>
      <w:sz w:val="24"/>
      <w:szCs w:val="24"/>
    </w:rPr>
  </w:style>
  <w:style w:type="paragraph" w:styleId="Ttulo2">
    <w:name w:val="heading 2"/>
    <w:basedOn w:val="Normal"/>
    <w:uiPriority w:val="9"/>
    <w:unhideWhenUsed/>
    <w:qFormat/>
    <w:pPr>
      <w:ind w:left="151"/>
      <w:jc w:val="both"/>
      <w:outlineLvl w:val="1"/>
    </w:pPr>
    <w:rPr>
      <w:b/>
      <w:bCs/>
    </w:rPr>
  </w:style>
  <w:style w:type="paragraph" w:styleId="Ttulo3">
    <w:name w:val="heading 3"/>
    <w:basedOn w:val="Normal"/>
    <w:uiPriority w:val="9"/>
    <w:unhideWhenUsed/>
    <w:qFormat/>
    <w:pPr>
      <w:ind w:left="151"/>
      <w:outlineLvl w:val="2"/>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0"/>
      <w:szCs w:val="20"/>
    </w:rPr>
  </w:style>
  <w:style w:type="paragraph" w:styleId="Prrafodelista">
    <w:name w:val="List Paragraph"/>
    <w:basedOn w:val="Normal"/>
    <w:uiPriority w:val="1"/>
    <w:qFormat/>
    <w:pPr>
      <w:ind w:left="151"/>
      <w:jc w:val="both"/>
    </w:pPr>
  </w:style>
  <w:style w:type="paragraph" w:customStyle="1" w:styleId="TableParagraph">
    <w:name w:val="Table Paragraph"/>
    <w:basedOn w:val="Normal"/>
    <w:uiPriority w:val="1"/>
    <w:qFormat/>
  </w:style>
  <w:style w:type="character" w:styleId="Hipervnculo">
    <w:name w:val="Hyperlink"/>
    <w:basedOn w:val="Fuentedeprrafopredeter"/>
    <w:rsid w:val="005268E6"/>
    <w:rPr>
      <w:color w:val="0000FF"/>
      <w:u w:val="single"/>
    </w:rPr>
  </w:style>
  <w:style w:type="paragraph" w:customStyle="1" w:styleId="Address">
    <w:name w:val="Address"/>
    <w:basedOn w:val="Normal"/>
    <w:rsid w:val="00ED4FD7"/>
    <w:pPr>
      <w:widowControl/>
      <w:tabs>
        <w:tab w:val="right" w:leader="dot" w:pos="9360"/>
      </w:tabs>
      <w:autoSpaceDE/>
      <w:autoSpaceDN/>
      <w:ind w:firstLine="284"/>
      <w:jc w:val="center"/>
    </w:pPr>
    <w:rPr>
      <w:rFonts w:ascii="Times" w:hAnsi="Times"/>
      <w:i/>
      <w:iCs/>
      <w:sz w:val="24"/>
      <w:szCs w:val="20"/>
      <w:lang w:val="en-US"/>
    </w:rPr>
  </w:style>
  <w:style w:type="paragraph" w:customStyle="1" w:styleId="Ttulo1erNivel">
    <w:name w:val="Título 1er Nivel"/>
    <w:basedOn w:val="Normal"/>
    <w:link w:val="Ttulo1erNivelCar"/>
    <w:qFormat/>
    <w:rsid w:val="00171AB7"/>
    <w:pPr>
      <w:keepNext/>
      <w:widowControl/>
      <w:autoSpaceDE/>
      <w:autoSpaceDN/>
      <w:spacing w:before="480" w:after="240"/>
    </w:pPr>
    <w:rPr>
      <w:rFonts w:ascii="Times" w:hAnsi="Times" w:cs="Arial"/>
      <w:b/>
      <w:bCs/>
      <w:kern w:val="32"/>
      <w:sz w:val="24"/>
      <w:szCs w:val="32"/>
      <w:lang w:val="es-AR"/>
    </w:rPr>
  </w:style>
  <w:style w:type="character" w:customStyle="1" w:styleId="Ttulo1erNivelCar">
    <w:name w:val="Título 1er Nivel Car"/>
    <w:link w:val="Ttulo1erNivel"/>
    <w:rsid w:val="00171AB7"/>
    <w:rPr>
      <w:rFonts w:ascii="Times" w:eastAsia="Times New Roman" w:hAnsi="Times" w:cs="Arial"/>
      <w:b/>
      <w:bCs/>
      <w:kern w:val="32"/>
      <w:sz w:val="24"/>
      <w:szCs w:val="32"/>
      <w:lang w:val="es-AR"/>
    </w:rPr>
  </w:style>
  <w:style w:type="character" w:styleId="Mencinsinresolver">
    <w:name w:val="Unresolved Mention"/>
    <w:basedOn w:val="Fuentedeprrafopredeter"/>
    <w:uiPriority w:val="99"/>
    <w:semiHidden/>
    <w:unhideWhenUsed/>
    <w:rsid w:val="00276729"/>
    <w:rPr>
      <w:color w:val="605E5C"/>
      <w:shd w:val="clear" w:color="auto" w:fill="E1DFDD"/>
    </w:rPr>
  </w:style>
  <w:style w:type="character" w:styleId="Hipervnculovisitado">
    <w:name w:val="FollowedHyperlink"/>
    <w:basedOn w:val="Fuentedeprrafopredeter"/>
    <w:uiPriority w:val="99"/>
    <w:semiHidden/>
    <w:unhideWhenUsed/>
    <w:rsid w:val="00276729"/>
    <w:rPr>
      <w:color w:val="800080" w:themeColor="followedHyperlink"/>
      <w:u w:val="single"/>
    </w:rPr>
  </w:style>
  <w:style w:type="character" w:customStyle="1" w:styleId="TextoindependienteCar">
    <w:name w:val="Texto independiente Car"/>
    <w:basedOn w:val="Fuentedeprrafopredeter"/>
    <w:link w:val="Textoindependiente"/>
    <w:uiPriority w:val="1"/>
    <w:rsid w:val="00FA706C"/>
    <w:rPr>
      <w:rFonts w:ascii="Times New Roman" w:eastAsia="Times New Roman" w:hAnsi="Times New Roman" w:cs="Times New Roman"/>
      <w:sz w:val="20"/>
      <w:szCs w:val="20"/>
      <w:lang w:val="es-ES"/>
    </w:rPr>
  </w:style>
  <w:style w:type="character" w:styleId="Textodelmarcadordeposicin">
    <w:name w:val="Placeholder Text"/>
    <w:basedOn w:val="Fuentedeprrafopredeter"/>
    <w:uiPriority w:val="99"/>
    <w:semiHidden/>
    <w:rsid w:val="003F4444"/>
    <w:rPr>
      <w:color w:val="666666"/>
    </w:rPr>
  </w:style>
  <w:style w:type="paragraph" w:customStyle="1" w:styleId="References">
    <w:name w:val="References"/>
    <w:basedOn w:val="Normal"/>
    <w:rsid w:val="00757F3D"/>
    <w:pPr>
      <w:widowControl/>
      <w:tabs>
        <w:tab w:val="left" w:pos="360"/>
      </w:tabs>
      <w:autoSpaceDE/>
      <w:autoSpaceDN/>
      <w:spacing w:after="120"/>
      <w:ind w:firstLine="284"/>
      <w:jc w:val="both"/>
    </w:pPr>
    <w:rPr>
      <w:rFonts w:ascii="Times" w:hAnsi="Times"/>
      <w:sz w:val="18"/>
      <w:szCs w:val="24"/>
      <w:lang w:val="en-US"/>
    </w:rPr>
  </w:style>
  <w:style w:type="paragraph" w:styleId="Revisin">
    <w:name w:val="Revision"/>
    <w:hidden/>
    <w:uiPriority w:val="99"/>
    <w:semiHidden/>
    <w:rsid w:val="0078650D"/>
    <w:pPr>
      <w:widowControl/>
      <w:autoSpaceDE/>
      <w:autoSpaceDN/>
    </w:pPr>
    <w:rPr>
      <w:rFonts w:ascii="Times New Roman" w:eastAsia="Times New Roman" w:hAnsi="Times New Roman" w:cs="Times New Roman"/>
      <w:lang w:val="es-ES"/>
    </w:rPr>
  </w:style>
  <w:style w:type="numbering" w:customStyle="1" w:styleId="Estilo1">
    <w:name w:val="Estilo1"/>
    <w:uiPriority w:val="99"/>
    <w:rsid w:val="00E13F04"/>
    <w:pPr>
      <w:numPr>
        <w:numId w:val="4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40721">
      <w:bodyDiv w:val="1"/>
      <w:marLeft w:val="0"/>
      <w:marRight w:val="0"/>
      <w:marTop w:val="0"/>
      <w:marBottom w:val="0"/>
      <w:divBdr>
        <w:top w:val="none" w:sz="0" w:space="0" w:color="auto"/>
        <w:left w:val="none" w:sz="0" w:space="0" w:color="auto"/>
        <w:bottom w:val="none" w:sz="0" w:space="0" w:color="auto"/>
        <w:right w:val="none" w:sz="0" w:space="0" w:color="auto"/>
      </w:divBdr>
      <w:divsChild>
        <w:div w:id="1596013095">
          <w:marLeft w:val="0"/>
          <w:marRight w:val="0"/>
          <w:marTop w:val="0"/>
          <w:marBottom w:val="0"/>
          <w:divBdr>
            <w:top w:val="none" w:sz="0" w:space="0" w:color="auto"/>
            <w:left w:val="none" w:sz="0" w:space="0" w:color="auto"/>
            <w:bottom w:val="none" w:sz="0" w:space="0" w:color="auto"/>
            <w:right w:val="none" w:sz="0" w:space="0" w:color="auto"/>
          </w:divBdr>
          <w:divsChild>
            <w:div w:id="14886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83">
      <w:bodyDiv w:val="1"/>
      <w:marLeft w:val="0"/>
      <w:marRight w:val="0"/>
      <w:marTop w:val="0"/>
      <w:marBottom w:val="0"/>
      <w:divBdr>
        <w:top w:val="none" w:sz="0" w:space="0" w:color="auto"/>
        <w:left w:val="none" w:sz="0" w:space="0" w:color="auto"/>
        <w:bottom w:val="none" w:sz="0" w:space="0" w:color="auto"/>
        <w:right w:val="none" w:sz="0" w:space="0" w:color="auto"/>
      </w:divBdr>
      <w:divsChild>
        <w:div w:id="960770041">
          <w:marLeft w:val="0"/>
          <w:marRight w:val="0"/>
          <w:marTop w:val="0"/>
          <w:marBottom w:val="0"/>
          <w:divBdr>
            <w:top w:val="none" w:sz="0" w:space="0" w:color="auto"/>
            <w:left w:val="none" w:sz="0" w:space="0" w:color="auto"/>
            <w:bottom w:val="none" w:sz="0" w:space="0" w:color="auto"/>
            <w:right w:val="none" w:sz="0" w:space="0" w:color="auto"/>
          </w:divBdr>
          <w:divsChild>
            <w:div w:id="18618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3910">
      <w:bodyDiv w:val="1"/>
      <w:marLeft w:val="0"/>
      <w:marRight w:val="0"/>
      <w:marTop w:val="0"/>
      <w:marBottom w:val="0"/>
      <w:divBdr>
        <w:top w:val="none" w:sz="0" w:space="0" w:color="auto"/>
        <w:left w:val="none" w:sz="0" w:space="0" w:color="auto"/>
        <w:bottom w:val="none" w:sz="0" w:space="0" w:color="auto"/>
        <w:right w:val="none" w:sz="0" w:space="0" w:color="auto"/>
      </w:divBdr>
      <w:divsChild>
        <w:div w:id="614408328">
          <w:marLeft w:val="0"/>
          <w:marRight w:val="0"/>
          <w:marTop w:val="0"/>
          <w:marBottom w:val="0"/>
          <w:divBdr>
            <w:top w:val="none" w:sz="0" w:space="0" w:color="auto"/>
            <w:left w:val="none" w:sz="0" w:space="0" w:color="auto"/>
            <w:bottom w:val="none" w:sz="0" w:space="0" w:color="auto"/>
            <w:right w:val="none" w:sz="0" w:space="0" w:color="auto"/>
          </w:divBdr>
          <w:divsChild>
            <w:div w:id="7302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5604">
      <w:bodyDiv w:val="1"/>
      <w:marLeft w:val="0"/>
      <w:marRight w:val="0"/>
      <w:marTop w:val="0"/>
      <w:marBottom w:val="0"/>
      <w:divBdr>
        <w:top w:val="none" w:sz="0" w:space="0" w:color="auto"/>
        <w:left w:val="none" w:sz="0" w:space="0" w:color="auto"/>
        <w:bottom w:val="none" w:sz="0" w:space="0" w:color="auto"/>
        <w:right w:val="none" w:sz="0" w:space="0" w:color="auto"/>
      </w:divBdr>
      <w:divsChild>
        <w:div w:id="1072318333">
          <w:marLeft w:val="0"/>
          <w:marRight w:val="0"/>
          <w:marTop w:val="0"/>
          <w:marBottom w:val="0"/>
          <w:divBdr>
            <w:top w:val="none" w:sz="0" w:space="0" w:color="auto"/>
            <w:left w:val="none" w:sz="0" w:space="0" w:color="auto"/>
            <w:bottom w:val="none" w:sz="0" w:space="0" w:color="auto"/>
            <w:right w:val="none" w:sz="0" w:space="0" w:color="auto"/>
          </w:divBdr>
          <w:divsChild>
            <w:div w:id="774635914">
              <w:marLeft w:val="0"/>
              <w:marRight w:val="0"/>
              <w:marTop w:val="0"/>
              <w:marBottom w:val="0"/>
              <w:divBdr>
                <w:top w:val="none" w:sz="0" w:space="0" w:color="auto"/>
                <w:left w:val="none" w:sz="0" w:space="0" w:color="auto"/>
                <w:bottom w:val="none" w:sz="0" w:space="0" w:color="auto"/>
                <w:right w:val="none" w:sz="0" w:space="0" w:color="auto"/>
              </w:divBdr>
            </w:div>
            <w:div w:id="213084756">
              <w:marLeft w:val="0"/>
              <w:marRight w:val="0"/>
              <w:marTop w:val="0"/>
              <w:marBottom w:val="0"/>
              <w:divBdr>
                <w:top w:val="none" w:sz="0" w:space="0" w:color="auto"/>
                <w:left w:val="none" w:sz="0" w:space="0" w:color="auto"/>
                <w:bottom w:val="none" w:sz="0" w:space="0" w:color="auto"/>
                <w:right w:val="none" w:sz="0" w:space="0" w:color="auto"/>
              </w:divBdr>
            </w:div>
            <w:div w:id="114204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59076">
      <w:bodyDiv w:val="1"/>
      <w:marLeft w:val="0"/>
      <w:marRight w:val="0"/>
      <w:marTop w:val="0"/>
      <w:marBottom w:val="0"/>
      <w:divBdr>
        <w:top w:val="none" w:sz="0" w:space="0" w:color="auto"/>
        <w:left w:val="none" w:sz="0" w:space="0" w:color="auto"/>
        <w:bottom w:val="none" w:sz="0" w:space="0" w:color="auto"/>
        <w:right w:val="none" w:sz="0" w:space="0" w:color="auto"/>
      </w:divBdr>
      <w:divsChild>
        <w:div w:id="1694913120">
          <w:marLeft w:val="0"/>
          <w:marRight w:val="0"/>
          <w:marTop w:val="0"/>
          <w:marBottom w:val="0"/>
          <w:divBdr>
            <w:top w:val="none" w:sz="0" w:space="0" w:color="auto"/>
            <w:left w:val="none" w:sz="0" w:space="0" w:color="auto"/>
            <w:bottom w:val="none" w:sz="0" w:space="0" w:color="auto"/>
            <w:right w:val="none" w:sz="0" w:space="0" w:color="auto"/>
          </w:divBdr>
          <w:divsChild>
            <w:div w:id="548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9568">
      <w:bodyDiv w:val="1"/>
      <w:marLeft w:val="0"/>
      <w:marRight w:val="0"/>
      <w:marTop w:val="0"/>
      <w:marBottom w:val="0"/>
      <w:divBdr>
        <w:top w:val="none" w:sz="0" w:space="0" w:color="auto"/>
        <w:left w:val="none" w:sz="0" w:space="0" w:color="auto"/>
        <w:bottom w:val="none" w:sz="0" w:space="0" w:color="auto"/>
        <w:right w:val="none" w:sz="0" w:space="0" w:color="auto"/>
      </w:divBdr>
      <w:divsChild>
        <w:div w:id="576864513">
          <w:marLeft w:val="0"/>
          <w:marRight w:val="0"/>
          <w:marTop w:val="0"/>
          <w:marBottom w:val="0"/>
          <w:divBdr>
            <w:top w:val="none" w:sz="0" w:space="0" w:color="auto"/>
            <w:left w:val="none" w:sz="0" w:space="0" w:color="auto"/>
            <w:bottom w:val="none" w:sz="0" w:space="0" w:color="auto"/>
            <w:right w:val="none" w:sz="0" w:space="0" w:color="auto"/>
          </w:divBdr>
          <w:divsChild>
            <w:div w:id="15800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9949">
      <w:bodyDiv w:val="1"/>
      <w:marLeft w:val="0"/>
      <w:marRight w:val="0"/>
      <w:marTop w:val="0"/>
      <w:marBottom w:val="0"/>
      <w:divBdr>
        <w:top w:val="none" w:sz="0" w:space="0" w:color="auto"/>
        <w:left w:val="none" w:sz="0" w:space="0" w:color="auto"/>
        <w:bottom w:val="none" w:sz="0" w:space="0" w:color="auto"/>
        <w:right w:val="none" w:sz="0" w:space="0" w:color="auto"/>
      </w:divBdr>
    </w:div>
    <w:div w:id="1971932968">
      <w:bodyDiv w:val="1"/>
      <w:marLeft w:val="0"/>
      <w:marRight w:val="0"/>
      <w:marTop w:val="0"/>
      <w:marBottom w:val="0"/>
      <w:divBdr>
        <w:top w:val="none" w:sz="0" w:space="0" w:color="auto"/>
        <w:left w:val="none" w:sz="0" w:space="0" w:color="auto"/>
        <w:bottom w:val="none" w:sz="0" w:space="0" w:color="auto"/>
        <w:right w:val="none" w:sz="0" w:space="0" w:color="auto"/>
      </w:divBdr>
      <w:divsChild>
        <w:div w:id="1658418054">
          <w:marLeft w:val="0"/>
          <w:marRight w:val="0"/>
          <w:marTop w:val="0"/>
          <w:marBottom w:val="0"/>
          <w:divBdr>
            <w:top w:val="none" w:sz="0" w:space="0" w:color="auto"/>
            <w:left w:val="none" w:sz="0" w:space="0" w:color="auto"/>
            <w:bottom w:val="none" w:sz="0" w:space="0" w:color="auto"/>
            <w:right w:val="none" w:sz="0" w:space="0" w:color="auto"/>
          </w:divBdr>
          <w:divsChild>
            <w:div w:id="2337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seaborn.pydata.org/" TargetMode="External"/><Relationship Id="rId21" Type="http://schemas.openxmlformats.org/officeDocument/2006/relationships/image" Target="media/image13.JPG"/><Relationship Id="rId34" Type="http://schemas.openxmlformats.org/officeDocument/2006/relationships/hyperlink" Target="https://ubuntu.com/desktop/wsl" TargetMode="External"/><Relationship Id="rId42" Type="http://schemas.openxmlformats.org/officeDocument/2006/relationships/hyperlink" Target="https://docs.python.org/es/3/library/random.html" TargetMode="External"/><Relationship Id="rId7" Type="http://schemas.openxmlformats.org/officeDocument/2006/relationships/hyperlink" Target="https://www.kaggle.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scikit-learn.org/stable/" TargetMode="External"/><Relationship Id="rId37" Type="http://schemas.openxmlformats.org/officeDocument/2006/relationships/hyperlink" Target="https://tqdm.github.io/" TargetMode="External"/><Relationship Id="rId40" Type="http://schemas.openxmlformats.org/officeDocument/2006/relationships/hyperlink" Target="https://matplotlib.org/stable/api/_as_gen/mpl_toolkits.axes_grid1.inset_locator.inset_axes.html"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numpy.org/" TargetMode="External"/><Relationship Id="rId10" Type="http://schemas.openxmlformats.org/officeDocument/2006/relationships/hyperlink" Target="https://arxiv.org/pdf/2210.02144" TargetMode="External"/><Relationship Id="rId19" Type="http://schemas.openxmlformats.org/officeDocument/2006/relationships/image" Target="media/image11.png"/><Relationship Id="rId31" Type="http://schemas.openxmlformats.org/officeDocument/2006/relationships/hyperlink" Target="https://arxiv.org/pdf/2210.02144"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kaggle.com/datasets/kukuroo3/room-occupancy-detection-data-iot-sensor" TargetMode="External"/><Relationship Id="rId35" Type="http://schemas.openxmlformats.org/officeDocument/2006/relationships/hyperlink" Target="https://pandas.pydata.org/" TargetMode="External"/><Relationship Id="rId43" Type="http://schemas.openxmlformats.org/officeDocument/2006/relationships/hyperlink" Target="https://joblib.readthedocs.io/en/stable/" TargetMode="External"/><Relationship Id="rId8" Type="http://schemas.openxmlformats.org/officeDocument/2006/relationships/hyperlink" Target="https://www.kaggle.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jupyter.org/" TargetMode="External"/><Relationship Id="rId38" Type="http://schemas.openxmlformats.org/officeDocument/2006/relationships/hyperlink" Target="https://matplotlib.org/3.5.3/api/_as_gen/matplotlib.pyplot.html" TargetMode="External"/><Relationship Id="rId46"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yperlink" Target="https://ipython.readthedocs.io/en/stable/api/generated/IPython.displa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715A7-0379-43DD-B24E-6984164F2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2429</TotalTime>
  <Pages>10</Pages>
  <Words>4530</Words>
  <Characters>24919</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Binker</dc:creator>
  <cp:lastModifiedBy>Carlos Binker</cp:lastModifiedBy>
  <cp:revision>1313</cp:revision>
  <dcterms:created xsi:type="dcterms:W3CDTF">2024-08-30T03:15:00Z</dcterms:created>
  <dcterms:modified xsi:type="dcterms:W3CDTF">2024-09-12T19:43:00Z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2023-10-09T00:00:00Z</vt:filetime>
  </property>
  <property fmtid="{D5CDD505-2E9C-101B-9397-08002B2CF9AE}" pid="3" name="Creator">
    <vt:lpwstr>Microsoft® Word para Microsoft 365</vt:lpwstr>
  </property>
  <property fmtid="{D5CDD505-2E9C-101B-9397-08002B2CF9AE}" pid="4" name="LastSaved">
    <vt:filetime>2024-08-30T00:00:00Z</vt:filetime>
  </property>
</Properties>
</file>